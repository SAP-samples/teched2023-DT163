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AF596" w14:textId="6931E755" w:rsidR="00B209B9" w:rsidRDefault="00E6352C" w:rsidP="00521B5D">
      <w:pPr>
        <w:pStyle w:val="001session-ID"/>
        <w:rPr>
          <w:rFonts w:asciiTheme="minorHAnsi" w:hAnsiTheme="minorHAnsi" w:cstheme="minorHAnsi"/>
          <w:b/>
        </w:rPr>
      </w:pPr>
      <w:r>
        <w:rPr>
          <w:rFonts w:asciiTheme="minorHAnsi" w:hAnsiTheme="minorHAnsi" w:cstheme="minorHAnsi"/>
          <w:b/>
          <w:noProof/>
        </w:rPr>
        <mc:AlternateContent>
          <mc:Choice Requires="wps">
            <w:drawing>
              <wp:anchor distT="0" distB="0" distL="114300" distR="114300" simplePos="0" relativeHeight="251838976" behindDoc="0" locked="0" layoutInCell="1" allowOverlap="1" wp14:anchorId="3A848A56" wp14:editId="2803557E">
                <wp:simplePos x="0" y="0"/>
                <wp:positionH relativeFrom="column">
                  <wp:posOffset>622998</wp:posOffset>
                </wp:positionH>
                <wp:positionV relativeFrom="paragraph">
                  <wp:posOffset>562708</wp:posOffset>
                </wp:positionV>
                <wp:extent cx="4461468" cy="2130250"/>
                <wp:effectExtent l="0" t="0" r="0" b="3810"/>
                <wp:wrapNone/>
                <wp:docPr id="16" name="Rectangle 16"/>
                <wp:cNvGraphicFramePr/>
                <a:graphic xmlns:a="http://schemas.openxmlformats.org/drawingml/2006/main">
                  <a:graphicData uri="http://schemas.microsoft.com/office/word/2010/wordprocessingShape">
                    <wps:wsp>
                      <wps:cNvSpPr/>
                      <wps:spPr>
                        <a:xfrm>
                          <a:off x="0" y="0"/>
                          <a:ext cx="4461468" cy="2130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3C3D37" w14:textId="3FFF18E6" w:rsidR="00E6352C" w:rsidRPr="00E6352C" w:rsidRDefault="0022039F" w:rsidP="00E6352C">
                            <w:pPr>
                              <w:pStyle w:val="001session-ID"/>
                              <w:rPr>
                                <w:rFonts w:asciiTheme="minorHAnsi" w:hAnsiTheme="minorHAnsi" w:cstheme="minorHAnsi"/>
                                <w:b/>
                                <w:sz w:val="44"/>
                                <w:szCs w:val="32"/>
                              </w:rPr>
                            </w:pPr>
                            <w:r>
                              <w:rPr>
                                <w:rFonts w:asciiTheme="minorHAnsi" w:hAnsiTheme="minorHAnsi" w:cstheme="minorHAnsi"/>
                                <w:b/>
                                <w:sz w:val="44"/>
                                <w:szCs w:val="32"/>
                              </w:rPr>
                              <w:t>SAP TechE</w:t>
                            </w:r>
                            <w:r w:rsidR="00446F0F">
                              <w:rPr>
                                <w:rFonts w:asciiTheme="minorHAnsi" w:hAnsiTheme="minorHAnsi" w:cstheme="minorHAnsi"/>
                                <w:b/>
                                <w:sz w:val="44"/>
                                <w:szCs w:val="32"/>
                              </w:rPr>
                              <w:t>d</w:t>
                            </w:r>
                            <w:r>
                              <w:rPr>
                                <w:rFonts w:asciiTheme="minorHAnsi" w:hAnsiTheme="minorHAnsi" w:cstheme="minorHAnsi"/>
                                <w:b/>
                                <w:sz w:val="44"/>
                                <w:szCs w:val="32"/>
                              </w:rPr>
                              <w:t xml:space="preserve"> 2023</w:t>
                            </w:r>
                          </w:p>
                          <w:p w14:paraId="555D4765" w14:textId="77777777" w:rsidR="00E6352C" w:rsidRPr="00E6352C" w:rsidRDefault="00E6352C" w:rsidP="00E6352C">
                            <w:pPr>
                              <w:pStyle w:val="001session-ID"/>
                              <w:rPr>
                                <w:rFonts w:asciiTheme="minorHAnsi" w:hAnsiTheme="minorHAnsi" w:cstheme="minorHAnsi"/>
                                <w:b/>
                                <w:sz w:val="44"/>
                                <w:szCs w:val="32"/>
                              </w:rPr>
                            </w:pPr>
                          </w:p>
                          <w:p w14:paraId="4A053FB2" w14:textId="77777777" w:rsidR="00E6352C" w:rsidRPr="00E6352C" w:rsidRDefault="00E6352C" w:rsidP="00E6352C">
                            <w:pPr>
                              <w:pStyle w:val="001session-ID"/>
                              <w:rPr>
                                <w:rFonts w:asciiTheme="minorHAnsi" w:hAnsiTheme="minorHAnsi" w:cstheme="minorHAnsi"/>
                                <w:b/>
                                <w:sz w:val="44"/>
                                <w:szCs w:val="32"/>
                              </w:rPr>
                            </w:pPr>
                            <w:r w:rsidRPr="00E6352C">
                              <w:rPr>
                                <w:rFonts w:asciiTheme="minorHAnsi" w:hAnsiTheme="minorHAnsi" w:cstheme="minorHAnsi"/>
                                <w:b/>
                                <w:sz w:val="44"/>
                                <w:szCs w:val="32"/>
                              </w:rPr>
                              <w:t>Achieve Dynamic Data Access with ABAC Policies</w:t>
                            </w:r>
                          </w:p>
                          <w:p w14:paraId="5E8DFB31" w14:textId="77777777" w:rsidR="00E6352C" w:rsidRPr="00E6352C" w:rsidRDefault="00E6352C" w:rsidP="00E6352C">
                            <w:pPr>
                              <w:jc w:val="center"/>
                              <w:rPr>
                                <w:sz w:val="28"/>
                                <w:szCs w:val="2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848A56" id="Rectangle 16" o:spid="_x0000_s1026" style="position:absolute;margin-left:49.05pt;margin-top:44.3pt;width:351.3pt;height:167.75pt;z-index:25183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" filled="f" stroked="f" strokeweight="1pt">
                <v:textbox>
                  <w:txbxContent>
                    <w:p w14:paraId="483C3D37" w14:textId="3FFF18E6" w:rsidR="00E6352C" w:rsidRPr="00E6352C" w:rsidRDefault="0022039F" w:rsidP="00E6352C">
                      <w:pPr>
                        <w:pStyle w:val="001session-ID"/>
                        <w:rPr>
                          <w:rFonts w:asciiTheme="minorHAnsi" w:hAnsiTheme="minorHAnsi" w:cstheme="minorHAnsi"/>
                          <w:b/>
                          <w:sz w:val="44"/>
                          <w:szCs w:val="32"/>
                        </w:rPr>
                      </w:pPr>
                      <w:r>
                        <w:rPr>
                          <w:rFonts w:asciiTheme="minorHAnsi" w:hAnsiTheme="minorHAnsi" w:cstheme="minorHAnsi"/>
                          <w:b/>
                          <w:sz w:val="44"/>
                          <w:szCs w:val="32"/>
                        </w:rPr>
                        <w:t>SAP TechE</w:t>
                      </w:r>
                      <w:r w:rsidR="00446F0F">
                        <w:rPr>
                          <w:rFonts w:asciiTheme="minorHAnsi" w:hAnsiTheme="minorHAnsi" w:cstheme="minorHAnsi"/>
                          <w:b/>
                          <w:sz w:val="44"/>
                          <w:szCs w:val="32"/>
                        </w:rPr>
                        <w:t>d</w:t>
                      </w:r>
                      <w:r>
                        <w:rPr>
                          <w:rFonts w:asciiTheme="minorHAnsi" w:hAnsiTheme="minorHAnsi" w:cstheme="minorHAnsi"/>
                          <w:b/>
                          <w:sz w:val="44"/>
                          <w:szCs w:val="32"/>
                        </w:rPr>
                        <w:t xml:space="preserve"> 2023</w:t>
                      </w:r>
                    </w:p>
                    <w:p w14:paraId="555D4765" w14:textId="77777777" w:rsidR="00E6352C" w:rsidRPr="00E6352C" w:rsidRDefault="00E6352C" w:rsidP="00E6352C">
                      <w:pPr>
                        <w:pStyle w:val="001session-ID"/>
                        <w:rPr>
                          <w:rFonts w:asciiTheme="minorHAnsi" w:hAnsiTheme="minorHAnsi" w:cstheme="minorHAnsi"/>
                          <w:b/>
                          <w:sz w:val="44"/>
                          <w:szCs w:val="32"/>
                        </w:rPr>
                      </w:pPr>
                    </w:p>
                    <w:p w14:paraId="4A053FB2" w14:textId="77777777" w:rsidR="00E6352C" w:rsidRPr="00E6352C" w:rsidRDefault="00E6352C" w:rsidP="00E6352C">
                      <w:pPr>
                        <w:pStyle w:val="001session-ID"/>
                        <w:rPr>
                          <w:rFonts w:asciiTheme="minorHAnsi" w:hAnsiTheme="minorHAnsi" w:cstheme="minorHAnsi"/>
                          <w:b/>
                          <w:sz w:val="44"/>
                          <w:szCs w:val="32"/>
                        </w:rPr>
                      </w:pPr>
                      <w:r w:rsidRPr="00E6352C">
                        <w:rPr>
                          <w:rFonts w:asciiTheme="minorHAnsi" w:hAnsiTheme="minorHAnsi" w:cstheme="minorHAnsi"/>
                          <w:b/>
                          <w:sz w:val="44"/>
                          <w:szCs w:val="32"/>
                        </w:rPr>
                        <w:t>Achieve Dynamic Data Access with ABAC Policies</w:t>
                      </w:r>
                    </w:p>
                    <w:p w14:paraId="5E8DFB31" w14:textId="77777777" w:rsidR="00E6352C" w:rsidRPr="00E6352C" w:rsidRDefault="00E6352C" w:rsidP="00E6352C">
                      <w:pPr>
                        <w:jc w:val="center"/>
                        <w:rPr>
                          <w:sz w:val="28"/>
                          <w:szCs w:val="28"/>
                          <w:lang w:val="en-US"/>
                        </w:rPr>
                      </w:pPr>
                    </w:p>
                  </w:txbxContent>
                </v:textbox>
              </v:rect>
            </w:pict>
          </mc:Fallback>
        </mc:AlternateContent>
      </w:r>
      <w:r w:rsidR="00B209B9" w:rsidRPr="00B209B9">
        <w:rPr>
          <w:rFonts w:asciiTheme="minorHAnsi" w:hAnsiTheme="minorHAnsi" w:cstheme="minorHAnsi"/>
          <w:b/>
          <w:noProof/>
        </w:rPr>
        <w:drawing>
          <wp:inline distT="0" distB="0" distL="0" distR="0" wp14:anchorId="4F16288B" wp14:editId="5DEEB647">
            <wp:extent cx="5731510" cy="3223895"/>
            <wp:effectExtent l="0" t="0" r="2540" b="0"/>
            <wp:docPr id="2" name="Picture 1">
              <a:extLst xmlns:a="http://schemas.openxmlformats.org/drawingml/2006/main">
                <a:ext uri="{FF2B5EF4-FFF2-40B4-BE49-F238E27FC236}">
                  <a16:creationId xmlns:a16="http://schemas.microsoft.com/office/drawing/2014/main" id="{6D1002F2-1B58-4F77-A738-CCE04FC4A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D1002F2-1B58-4F77-A738-CCE04FC4AD42}"/>
                        </a:ext>
                      </a:extLst>
                    </pic:cNvPr>
                    <pic:cNvPicPr>
                      <a:picLocks noChangeAspect="1"/>
                    </pic:cNvPicPr>
                  </pic:nvPicPr>
                  <pic:blipFill>
                    <a:blip r:embed="rId11"/>
                    <a:stretch>
                      <a:fillRect/>
                    </a:stretch>
                  </pic:blipFill>
                  <pic:spPr>
                    <a:xfrm>
                      <a:off x="0" y="0"/>
                      <a:ext cx="5731510" cy="3223895"/>
                    </a:xfrm>
                    <a:prstGeom prst="rect">
                      <a:avLst/>
                    </a:prstGeom>
                  </pic:spPr>
                </pic:pic>
              </a:graphicData>
            </a:graphic>
          </wp:inline>
        </w:drawing>
      </w:r>
    </w:p>
    <w:p w14:paraId="200465C9" w14:textId="0E3AD59D" w:rsidR="00521B5D" w:rsidRDefault="00521B5D" w:rsidP="00521B5D">
      <w:pPr>
        <w:pStyle w:val="001session-ID"/>
        <w:rPr>
          <w:rFonts w:asciiTheme="minorHAnsi" w:hAnsiTheme="minorHAnsi" w:cstheme="minorHAnsi"/>
        </w:rPr>
      </w:pPr>
    </w:p>
    <w:p w14:paraId="0221A33C" w14:textId="77777777" w:rsidR="00793604" w:rsidRPr="00793604" w:rsidRDefault="00793604" w:rsidP="00521B5D">
      <w:pPr>
        <w:pStyle w:val="001session-ID"/>
        <w:rPr>
          <w:rFonts w:asciiTheme="minorHAnsi" w:hAnsiTheme="minorHAnsi" w:cstheme="minorHAnsi"/>
        </w:rPr>
      </w:pPr>
    </w:p>
    <w:p w14:paraId="63C182AB" w14:textId="5F7FD4F1" w:rsidR="00521B5D" w:rsidRDefault="00521B5D" w:rsidP="00521B5D">
      <w:pPr>
        <w:pStyle w:val="ConfidentialStatus"/>
        <w:rPr>
          <w:rFonts w:asciiTheme="minorHAnsi" w:hAnsiTheme="minorHAnsi" w:cstheme="minorHAnsi"/>
          <w:b/>
        </w:rPr>
      </w:pPr>
      <w:r w:rsidRPr="00793604">
        <w:rPr>
          <w:rFonts w:asciiTheme="minorHAnsi" w:hAnsiTheme="minorHAnsi" w:cstheme="minorHAnsi"/>
          <w:b/>
        </w:rPr>
        <w:t xml:space="preserve">Exercise: Working with </w:t>
      </w:r>
      <w:r w:rsidR="00FF3CA8" w:rsidRPr="00793604">
        <w:rPr>
          <w:rFonts w:asciiTheme="minorHAnsi" w:hAnsiTheme="minorHAnsi" w:cstheme="minorHAnsi"/>
          <w:b/>
        </w:rPr>
        <w:t xml:space="preserve">SAP UI Data Protection </w:t>
      </w:r>
    </w:p>
    <w:p w14:paraId="4618F878" w14:textId="77777777" w:rsidR="00793604" w:rsidRPr="00793604" w:rsidRDefault="00793604" w:rsidP="00521B5D">
      <w:pPr>
        <w:pStyle w:val="ConfidentialStatus"/>
        <w:rPr>
          <w:rFonts w:asciiTheme="minorHAnsi" w:hAnsiTheme="minorHAnsi" w:cstheme="minorHAnsi"/>
          <w:b/>
        </w:rPr>
      </w:pPr>
    </w:p>
    <w:p w14:paraId="11BED23C" w14:textId="06C33E28" w:rsidR="00521B5D" w:rsidRDefault="002434C3" w:rsidP="00521B5D">
      <w:pPr>
        <w:pStyle w:val="ConfidentialStatus"/>
        <w:rPr>
          <w:rFonts w:asciiTheme="minorHAnsi" w:hAnsiTheme="minorHAnsi" w:cstheme="minorHAnsi"/>
          <w:b/>
        </w:rPr>
      </w:pPr>
      <w:r>
        <w:rPr>
          <w:rFonts w:asciiTheme="minorHAnsi" w:hAnsiTheme="minorHAnsi" w:cstheme="minorHAnsi"/>
          <w:b/>
        </w:rPr>
        <w:t>SAP TechEd</w:t>
      </w:r>
      <w:r w:rsidR="00521B5D" w:rsidRPr="00793604">
        <w:rPr>
          <w:rFonts w:asciiTheme="minorHAnsi" w:hAnsiTheme="minorHAnsi" w:cstheme="minorHAnsi"/>
          <w:b/>
        </w:rPr>
        <w:t xml:space="preserve"> Version 202</w:t>
      </w:r>
      <w:r>
        <w:rPr>
          <w:rFonts w:asciiTheme="minorHAnsi" w:hAnsiTheme="minorHAnsi" w:cstheme="minorHAnsi"/>
          <w:b/>
        </w:rPr>
        <w:t>3</w:t>
      </w:r>
      <w:r w:rsidR="00E234AD" w:rsidRPr="00793604">
        <w:rPr>
          <w:rFonts w:asciiTheme="minorHAnsi" w:hAnsiTheme="minorHAnsi" w:cstheme="minorHAnsi"/>
          <w:b/>
        </w:rPr>
        <w:t>-</w:t>
      </w:r>
      <w:r>
        <w:rPr>
          <w:rFonts w:asciiTheme="minorHAnsi" w:hAnsiTheme="minorHAnsi" w:cstheme="minorHAnsi"/>
          <w:b/>
        </w:rPr>
        <w:t>11</w:t>
      </w:r>
    </w:p>
    <w:p w14:paraId="069D8EEA" w14:textId="77777777" w:rsidR="00210E4D" w:rsidRPr="00793604" w:rsidRDefault="00210E4D" w:rsidP="00521B5D">
      <w:pPr>
        <w:pStyle w:val="ConfidentialStatus"/>
        <w:rPr>
          <w:rFonts w:asciiTheme="minorHAnsi" w:hAnsiTheme="minorHAnsi" w:cstheme="minorHAnsi"/>
          <w:b/>
        </w:rPr>
      </w:pPr>
    </w:p>
    <w:p w14:paraId="6A1413EF" w14:textId="77777777" w:rsidR="006055F6" w:rsidRDefault="00521B5D" w:rsidP="006055F6">
      <w:pPr>
        <w:pStyle w:val="ConfidentialStatus"/>
        <w:rPr>
          <w:rFonts w:asciiTheme="minorHAnsi" w:hAnsiTheme="minorHAnsi" w:cstheme="minorHAnsi"/>
          <w:b/>
        </w:rPr>
      </w:pPr>
      <w:r w:rsidRPr="00793604">
        <w:rPr>
          <w:rFonts w:asciiTheme="minorHAnsi" w:hAnsiTheme="minorHAnsi" w:cstheme="minorHAnsi"/>
          <w:b/>
        </w:rPr>
        <w:t xml:space="preserve">Based on </w:t>
      </w:r>
    </w:p>
    <w:p w14:paraId="5F931BC9" w14:textId="77777777" w:rsidR="006055F6" w:rsidRDefault="00FF3CA8" w:rsidP="006055F6">
      <w:pPr>
        <w:pStyle w:val="ConfidentialStatus"/>
        <w:numPr>
          <w:ilvl w:val="0"/>
          <w:numId w:val="19"/>
        </w:numPr>
        <w:rPr>
          <w:rFonts w:asciiTheme="minorHAnsi" w:hAnsiTheme="minorHAnsi" w:cstheme="minorHAnsi"/>
          <w:b/>
        </w:rPr>
      </w:pPr>
      <w:r w:rsidRPr="00793604">
        <w:rPr>
          <w:rFonts w:asciiTheme="minorHAnsi" w:hAnsiTheme="minorHAnsi" w:cstheme="minorHAnsi"/>
          <w:b/>
        </w:rPr>
        <w:t>UI Data Protection 2011</w:t>
      </w:r>
      <w:r w:rsidR="00A15C94" w:rsidRPr="00793604">
        <w:rPr>
          <w:rFonts w:asciiTheme="minorHAnsi" w:hAnsiTheme="minorHAnsi" w:cstheme="minorHAnsi"/>
          <w:b/>
        </w:rPr>
        <w:t xml:space="preserve"> (UIDP 100, SP02)</w:t>
      </w:r>
    </w:p>
    <w:p w14:paraId="78E71E76" w14:textId="2BE36759" w:rsidR="006368FE" w:rsidRPr="006055F6" w:rsidRDefault="002434C3" w:rsidP="006055F6">
      <w:pPr>
        <w:pStyle w:val="ConfidentialStatus"/>
        <w:numPr>
          <w:ilvl w:val="0"/>
          <w:numId w:val="19"/>
        </w:numPr>
        <w:rPr>
          <w:rFonts w:asciiTheme="minorHAnsi" w:hAnsiTheme="minorHAnsi" w:cstheme="minorHAnsi"/>
          <w:b/>
        </w:rPr>
        <w:sectPr w:rsidR="006368FE" w:rsidRPr="006055F6" w:rsidSect="007131ED">
          <w:footerReference w:type="default" r:id="rId12"/>
          <w:footerReference w:type="first" r:id="rId13"/>
          <w:pgSz w:w="11906" w:h="16838"/>
          <w:pgMar w:top="1440" w:right="1440" w:bottom="1843" w:left="1440" w:header="708" w:footer="816" w:gutter="0"/>
          <w:cols w:space="708"/>
          <w:docGrid w:linePitch="360"/>
        </w:sectPr>
      </w:pPr>
      <w:r>
        <w:rPr>
          <w:rFonts w:asciiTheme="minorHAnsi" w:hAnsiTheme="minorHAnsi" w:cstheme="minorHAnsi"/>
          <w:b/>
        </w:rPr>
        <w:t xml:space="preserve">SAP </w:t>
      </w:r>
      <w:r w:rsidR="006055F6">
        <w:rPr>
          <w:rFonts w:asciiTheme="minorHAnsi" w:hAnsiTheme="minorHAnsi" w:cstheme="minorHAnsi"/>
          <w:b/>
        </w:rPr>
        <w:t>S/4HANA 202</w:t>
      </w:r>
      <w:r>
        <w:rPr>
          <w:rFonts w:asciiTheme="minorHAnsi" w:hAnsiTheme="minorHAnsi" w:cstheme="minorHAnsi"/>
          <w:b/>
        </w:rPr>
        <w:t>1</w:t>
      </w:r>
    </w:p>
    <w:bookmarkStart w:id="0" w:name="_Toc148094853" w:displacedByCustomXml="next"/>
    <w:sdt>
      <w:sdtPr>
        <w:rPr>
          <w:rFonts w:asciiTheme="minorHAnsi" w:eastAsiaTheme="minorEastAsia" w:hAnsiTheme="minorHAnsi" w:cstheme="minorBidi"/>
          <w:b w:val="0"/>
          <w:bCs w:val="0"/>
          <w:color w:val="auto"/>
          <w:sz w:val="22"/>
          <w:szCs w:val="22"/>
          <w:u w:val="single"/>
          <w:lang w:val="en-IN"/>
        </w:rPr>
        <w:id w:val="1213545668"/>
        <w:docPartObj>
          <w:docPartGallery w:val="Table of Contents"/>
          <w:docPartUnique/>
        </w:docPartObj>
      </w:sdtPr>
      <w:sdtEndPr>
        <w:rPr>
          <w:noProof/>
          <w:u w:val="none"/>
        </w:rPr>
      </w:sdtEndPr>
      <w:sdtContent>
        <w:p w14:paraId="669C67D0" w14:textId="2B20CB7B" w:rsidR="00C503AE" w:rsidRPr="00CA297C" w:rsidRDefault="00C503AE" w:rsidP="00843945">
          <w:pPr>
            <w:pStyle w:val="Heading1"/>
            <w:numPr>
              <w:ilvl w:val="0"/>
              <w:numId w:val="24"/>
            </w:numPr>
            <w:ind w:left="426" w:hanging="426"/>
            <w:rPr>
              <w:u w:val="single"/>
            </w:rPr>
          </w:pPr>
          <w:r w:rsidRPr="00CA297C">
            <w:rPr>
              <w:u w:val="single"/>
            </w:rPr>
            <w:t>Table of Contents</w:t>
          </w:r>
          <w:bookmarkEnd w:id="0"/>
        </w:p>
        <w:p w14:paraId="5E7EB8F6" w14:textId="1A171F12" w:rsidR="00446F0F" w:rsidRDefault="00C503AE" w:rsidP="00446F0F">
          <w:pPr>
            <w:pStyle w:val="TOC1"/>
            <w:rPr>
              <w:noProof/>
              <w:lang w:val="en-DE"/>
            </w:rPr>
          </w:pPr>
          <w:r>
            <w:fldChar w:fldCharType="begin"/>
          </w:r>
          <w:r>
            <w:instrText xml:space="preserve"> TOC \o "1-2" \h \z \u </w:instrText>
          </w:r>
          <w:r>
            <w:fldChar w:fldCharType="separate"/>
          </w:r>
          <w:hyperlink w:anchor="_Toc148094853" w:history="1">
            <w:r w:rsidR="00446F0F" w:rsidRPr="00764BF1">
              <w:rPr>
                <w:rStyle w:val="Hyperlink"/>
                <w:noProof/>
              </w:rPr>
              <w:t>1.</w:t>
            </w:r>
            <w:r w:rsidR="00446F0F">
              <w:rPr>
                <w:noProof/>
                <w:lang w:val="en-DE"/>
              </w:rPr>
              <w:tab/>
            </w:r>
            <w:r w:rsidR="00446F0F" w:rsidRPr="00764BF1">
              <w:rPr>
                <w:rStyle w:val="Hyperlink"/>
                <w:noProof/>
              </w:rPr>
              <w:t>Table of Contents</w:t>
            </w:r>
            <w:r w:rsidR="00446F0F">
              <w:rPr>
                <w:noProof/>
                <w:webHidden/>
              </w:rPr>
              <w:tab/>
            </w:r>
            <w:r w:rsidR="00446F0F">
              <w:rPr>
                <w:noProof/>
                <w:webHidden/>
              </w:rPr>
              <w:fldChar w:fldCharType="begin"/>
            </w:r>
            <w:r w:rsidR="00446F0F">
              <w:rPr>
                <w:noProof/>
                <w:webHidden/>
              </w:rPr>
              <w:instrText xml:space="preserve"> PAGEREF _Toc148094853 \h </w:instrText>
            </w:r>
            <w:r w:rsidR="00446F0F">
              <w:rPr>
                <w:noProof/>
                <w:webHidden/>
              </w:rPr>
            </w:r>
            <w:r w:rsidR="00446F0F">
              <w:rPr>
                <w:noProof/>
                <w:webHidden/>
              </w:rPr>
              <w:fldChar w:fldCharType="separate"/>
            </w:r>
            <w:r w:rsidR="00446F0F">
              <w:rPr>
                <w:noProof/>
                <w:webHidden/>
              </w:rPr>
              <w:t>2</w:t>
            </w:r>
            <w:r w:rsidR="00446F0F">
              <w:rPr>
                <w:noProof/>
                <w:webHidden/>
              </w:rPr>
              <w:fldChar w:fldCharType="end"/>
            </w:r>
          </w:hyperlink>
        </w:p>
        <w:p w14:paraId="3E8A9B1F" w14:textId="4D85C671" w:rsidR="00446F0F" w:rsidRDefault="00446F0F" w:rsidP="00446F0F">
          <w:pPr>
            <w:pStyle w:val="TOC1"/>
            <w:rPr>
              <w:noProof/>
              <w:lang w:val="en-DE"/>
            </w:rPr>
          </w:pPr>
          <w:hyperlink w:anchor="_Toc148094854" w:history="1">
            <w:r w:rsidRPr="00764BF1">
              <w:rPr>
                <w:rStyle w:val="Hyperlink"/>
                <w:noProof/>
              </w:rPr>
              <w:t>2.</w:t>
            </w:r>
            <w:r>
              <w:rPr>
                <w:noProof/>
                <w:lang w:val="en-DE"/>
              </w:rPr>
              <w:tab/>
            </w:r>
            <w:r w:rsidRPr="00764BF1">
              <w:rPr>
                <w:rStyle w:val="Hyperlink"/>
                <w:noProof/>
              </w:rPr>
              <w:t>Introduction and Overview</w:t>
            </w:r>
            <w:r>
              <w:rPr>
                <w:noProof/>
                <w:webHidden/>
              </w:rPr>
              <w:tab/>
            </w:r>
            <w:r>
              <w:rPr>
                <w:noProof/>
                <w:webHidden/>
              </w:rPr>
              <w:fldChar w:fldCharType="begin"/>
            </w:r>
            <w:r>
              <w:rPr>
                <w:noProof/>
                <w:webHidden/>
              </w:rPr>
              <w:instrText xml:space="preserve"> PAGEREF _Toc148094854 \h </w:instrText>
            </w:r>
            <w:r>
              <w:rPr>
                <w:noProof/>
                <w:webHidden/>
              </w:rPr>
            </w:r>
            <w:r>
              <w:rPr>
                <w:noProof/>
                <w:webHidden/>
              </w:rPr>
              <w:fldChar w:fldCharType="separate"/>
            </w:r>
            <w:r>
              <w:rPr>
                <w:noProof/>
                <w:webHidden/>
              </w:rPr>
              <w:t>3</w:t>
            </w:r>
            <w:r>
              <w:rPr>
                <w:noProof/>
                <w:webHidden/>
              </w:rPr>
              <w:fldChar w:fldCharType="end"/>
            </w:r>
          </w:hyperlink>
        </w:p>
        <w:p w14:paraId="666DC15C" w14:textId="0AA26BF4" w:rsidR="00446F0F" w:rsidRDefault="00446F0F" w:rsidP="00446F0F">
          <w:pPr>
            <w:pStyle w:val="TOC2"/>
            <w:rPr>
              <w:noProof/>
              <w:lang w:val="en-DE"/>
            </w:rPr>
          </w:pPr>
          <w:hyperlink w:anchor="_Toc148094855" w:history="1">
            <w:r w:rsidRPr="00764BF1">
              <w:rPr>
                <w:rStyle w:val="Hyperlink"/>
                <w:noProof/>
              </w:rPr>
              <w:t>A.</w:t>
            </w:r>
            <w:r>
              <w:rPr>
                <w:noProof/>
                <w:lang w:val="en-DE"/>
              </w:rPr>
              <w:tab/>
            </w:r>
            <w:r w:rsidRPr="00764BF1">
              <w:rPr>
                <w:rStyle w:val="Hyperlink"/>
                <w:noProof/>
              </w:rPr>
              <w:t>Overview and business scenario</w:t>
            </w:r>
            <w:r>
              <w:rPr>
                <w:noProof/>
                <w:webHidden/>
              </w:rPr>
              <w:tab/>
            </w:r>
            <w:r>
              <w:rPr>
                <w:noProof/>
                <w:webHidden/>
              </w:rPr>
              <w:fldChar w:fldCharType="begin"/>
            </w:r>
            <w:r>
              <w:rPr>
                <w:noProof/>
                <w:webHidden/>
              </w:rPr>
              <w:instrText xml:space="preserve"> PAGEREF _Toc148094855 \h </w:instrText>
            </w:r>
            <w:r>
              <w:rPr>
                <w:noProof/>
                <w:webHidden/>
              </w:rPr>
            </w:r>
            <w:r>
              <w:rPr>
                <w:noProof/>
                <w:webHidden/>
              </w:rPr>
              <w:fldChar w:fldCharType="separate"/>
            </w:r>
            <w:r>
              <w:rPr>
                <w:noProof/>
                <w:webHidden/>
              </w:rPr>
              <w:t>3</w:t>
            </w:r>
            <w:r>
              <w:rPr>
                <w:noProof/>
                <w:webHidden/>
              </w:rPr>
              <w:fldChar w:fldCharType="end"/>
            </w:r>
          </w:hyperlink>
        </w:p>
        <w:p w14:paraId="1B9FE31B" w14:textId="629EAAB0" w:rsidR="00446F0F" w:rsidRDefault="00446F0F" w:rsidP="00446F0F">
          <w:pPr>
            <w:pStyle w:val="TOC2"/>
            <w:rPr>
              <w:noProof/>
              <w:lang w:val="en-DE"/>
            </w:rPr>
          </w:pPr>
          <w:hyperlink w:anchor="_Toc148094856" w:history="1">
            <w:r w:rsidRPr="00764BF1">
              <w:rPr>
                <w:rStyle w:val="Hyperlink"/>
                <w:noProof/>
              </w:rPr>
              <w:t>B.</w:t>
            </w:r>
            <w:r>
              <w:rPr>
                <w:noProof/>
                <w:lang w:val="en-DE"/>
              </w:rPr>
              <w:tab/>
            </w:r>
            <w:r w:rsidRPr="00764BF1">
              <w:rPr>
                <w:rStyle w:val="Hyperlink"/>
                <w:noProof/>
              </w:rPr>
              <w:t>Introduction to UIDP Masking</w:t>
            </w:r>
            <w:r>
              <w:rPr>
                <w:noProof/>
                <w:webHidden/>
              </w:rPr>
              <w:tab/>
            </w:r>
            <w:r>
              <w:rPr>
                <w:noProof/>
                <w:webHidden/>
              </w:rPr>
              <w:fldChar w:fldCharType="begin"/>
            </w:r>
            <w:r>
              <w:rPr>
                <w:noProof/>
                <w:webHidden/>
              </w:rPr>
              <w:instrText xml:space="preserve"> PAGEREF _Toc148094856 \h </w:instrText>
            </w:r>
            <w:r>
              <w:rPr>
                <w:noProof/>
                <w:webHidden/>
              </w:rPr>
            </w:r>
            <w:r>
              <w:rPr>
                <w:noProof/>
                <w:webHidden/>
              </w:rPr>
              <w:fldChar w:fldCharType="separate"/>
            </w:r>
            <w:r>
              <w:rPr>
                <w:noProof/>
                <w:webHidden/>
              </w:rPr>
              <w:t>3</w:t>
            </w:r>
            <w:r>
              <w:rPr>
                <w:noProof/>
                <w:webHidden/>
              </w:rPr>
              <w:fldChar w:fldCharType="end"/>
            </w:r>
          </w:hyperlink>
        </w:p>
        <w:p w14:paraId="5FD83FE0" w14:textId="1909946B" w:rsidR="00446F0F" w:rsidRDefault="00446F0F" w:rsidP="00446F0F">
          <w:pPr>
            <w:pStyle w:val="TOC2"/>
            <w:rPr>
              <w:noProof/>
              <w:lang w:val="en-DE"/>
            </w:rPr>
          </w:pPr>
          <w:hyperlink w:anchor="_Toc148094857" w:history="1">
            <w:r w:rsidRPr="00764BF1">
              <w:rPr>
                <w:rStyle w:val="Hyperlink"/>
                <w:noProof/>
              </w:rPr>
              <w:t>C.</w:t>
            </w:r>
            <w:r>
              <w:rPr>
                <w:noProof/>
                <w:lang w:val="en-DE"/>
              </w:rPr>
              <w:tab/>
            </w:r>
            <w:r w:rsidRPr="00764BF1">
              <w:rPr>
                <w:rStyle w:val="Hyperlink"/>
                <w:noProof/>
              </w:rPr>
              <w:t>Quick live product demo</w:t>
            </w:r>
            <w:r>
              <w:rPr>
                <w:noProof/>
                <w:webHidden/>
              </w:rPr>
              <w:tab/>
            </w:r>
            <w:r>
              <w:rPr>
                <w:noProof/>
                <w:webHidden/>
              </w:rPr>
              <w:fldChar w:fldCharType="begin"/>
            </w:r>
            <w:r>
              <w:rPr>
                <w:noProof/>
                <w:webHidden/>
              </w:rPr>
              <w:instrText xml:space="preserve"> PAGEREF _Toc148094857 \h </w:instrText>
            </w:r>
            <w:r>
              <w:rPr>
                <w:noProof/>
                <w:webHidden/>
              </w:rPr>
            </w:r>
            <w:r>
              <w:rPr>
                <w:noProof/>
                <w:webHidden/>
              </w:rPr>
              <w:fldChar w:fldCharType="separate"/>
            </w:r>
            <w:r>
              <w:rPr>
                <w:noProof/>
                <w:webHidden/>
              </w:rPr>
              <w:t>4</w:t>
            </w:r>
            <w:r>
              <w:rPr>
                <w:noProof/>
                <w:webHidden/>
              </w:rPr>
              <w:fldChar w:fldCharType="end"/>
            </w:r>
          </w:hyperlink>
        </w:p>
        <w:p w14:paraId="06174FA4" w14:textId="1663B51E" w:rsidR="00446F0F" w:rsidRDefault="00446F0F" w:rsidP="00446F0F">
          <w:pPr>
            <w:pStyle w:val="TOC1"/>
            <w:rPr>
              <w:noProof/>
              <w:lang w:val="en-DE"/>
            </w:rPr>
          </w:pPr>
          <w:hyperlink w:anchor="_Toc148094858" w:history="1">
            <w:r w:rsidRPr="00764BF1">
              <w:rPr>
                <w:rStyle w:val="Hyperlink"/>
                <w:noProof/>
              </w:rPr>
              <w:t>3.</w:t>
            </w:r>
            <w:r>
              <w:rPr>
                <w:noProof/>
                <w:lang w:val="en-DE"/>
              </w:rPr>
              <w:tab/>
            </w:r>
            <w:r w:rsidRPr="00764BF1">
              <w:rPr>
                <w:rStyle w:val="Hyperlink"/>
                <w:noProof/>
              </w:rPr>
              <w:t>Training: Time to get busy!</w:t>
            </w:r>
            <w:r>
              <w:rPr>
                <w:noProof/>
                <w:webHidden/>
              </w:rPr>
              <w:tab/>
            </w:r>
            <w:r>
              <w:rPr>
                <w:noProof/>
                <w:webHidden/>
              </w:rPr>
              <w:fldChar w:fldCharType="begin"/>
            </w:r>
            <w:r>
              <w:rPr>
                <w:noProof/>
                <w:webHidden/>
              </w:rPr>
              <w:instrText xml:space="preserve"> PAGEREF _Toc148094858 \h </w:instrText>
            </w:r>
            <w:r>
              <w:rPr>
                <w:noProof/>
                <w:webHidden/>
              </w:rPr>
            </w:r>
            <w:r>
              <w:rPr>
                <w:noProof/>
                <w:webHidden/>
              </w:rPr>
              <w:fldChar w:fldCharType="separate"/>
            </w:r>
            <w:r>
              <w:rPr>
                <w:noProof/>
                <w:webHidden/>
              </w:rPr>
              <w:t>7</w:t>
            </w:r>
            <w:r>
              <w:rPr>
                <w:noProof/>
                <w:webHidden/>
              </w:rPr>
              <w:fldChar w:fldCharType="end"/>
            </w:r>
          </w:hyperlink>
        </w:p>
        <w:p w14:paraId="47570332" w14:textId="2483C903" w:rsidR="00446F0F" w:rsidRDefault="00446F0F" w:rsidP="00446F0F">
          <w:pPr>
            <w:pStyle w:val="TOC2"/>
            <w:rPr>
              <w:noProof/>
              <w:lang w:val="en-DE"/>
            </w:rPr>
          </w:pPr>
          <w:hyperlink w:anchor="_Toc148094859" w:history="1">
            <w:r w:rsidRPr="00764BF1">
              <w:rPr>
                <w:rStyle w:val="Hyperlink"/>
                <w:noProof/>
              </w:rPr>
              <w:t>A.</w:t>
            </w:r>
            <w:r>
              <w:rPr>
                <w:noProof/>
                <w:lang w:val="en-DE"/>
              </w:rPr>
              <w:tab/>
            </w:r>
            <w:r w:rsidRPr="00764BF1">
              <w:rPr>
                <w:rStyle w:val="Hyperlink"/>
                <w:noProof/>
              </w:rPr>
              <w:t>Overview UIDP Masking Configuration</w:t>
            </w:r>
            <w:r>
              <w:rPr>
                <w:noProof/>
                <w:webHidden/>
              </w:rPr>
              <w:tab/>
            </w:r>
            <w:r>
              <w:rPr>
                <w:noProof/>
                <w:webHidden/>
              </w:rPr>
              <w:fldChar w:fldCharType="begin"/>
            </w:r>
            <w:r>
              <w:rPr>
                <w:noProof/>
                <w:webHidden/>
              </w:rPr>
              <w:instrText xml:space="preserve"> PAGEREF _Toc148094859 \h </w:instrText>
            </w:r>
            <w:r>
              <w:rPr>
                <w:noProof/>
                <w:webHidden/>
              </w:rPr>
            </w:r>
            <w:r>
              <w:rPr>
                <w:noProof/>
                <w:webHidden/>
              </w:rPr>
              <w:fldChar w:fldCharType="separate"/>
            </w:r>
            <w:r>
              <w:rPr>
                <w:noProof/>
                <w:webHidden/>
              </w:rPr>
              <w:t>7</w:t>
            </w:r>
            <w:r>
              <w:rPr>
                <w:noProof/>
                <w:webHidden/>
              </w:rPr>
              <w:fldChar w:fldCharType="end"/>
            </w:r>
          </w:hyperlink>
        </w:p>
        <w:p w14:paraId="70226CFA" w14:textId="46317E80" w:rsidR="00446F0F" w:rsidRDefault="00446F0F" w:rsidP="00446F0F">
          <w:pPr>
            <w:pStyle w:val="TOC2"/>
            <w:rPr>
              <w:noProof/>
              <w:lang w:val="en-DE"/>
            </w:rPr>
          </w:pPr>
          <w:hyperlink w:anchor="_Toc148094860" w:history="1">
            <w:r w:rsidRPr="00764BF1">
              <w:rPr>
                <w:rStyle w:val="Hyperlink"/>
                <w:noProof/>
              </w:rPr>
              <w:t>B.</w:t>
            </w:r>
            <w:r>
              <w:rPr>
                <w:noProof/>
                <w:lang w:val="en-DE"/>
              </w:rPr>
              <w:tab/>
            </w:r>
            <w:r w:rsidRPr="00764BF1">
              <w:rPr>
                <w:rStyle w:val="Hyperlink"/>
                <w:noProof/>
              </w:rPr>
              <w:t>Logon to demo/hands-on systems</w:t>
            </w:r>
            <w:r>
              <w:rPr>
                <w:noProof/>
                <w:webHidden/>
              </w:rPr>
              <w:tab/>
            </w:r>
            <w:r>
              <w:rPr>
                <w:noProof/>
                <w:webHidden/>
              </w:rPr>
              <w:fldChar w:fldCharType="begin"/>
            </w:r>
            <w:r>
              <w:rPr>
                <w:noProof/>
                <w:webHidden/>
              </w:rPr>
              <w:instrText xml:space="preserve"> PAGEREF _Toc148094860 \h </w:instrText>
            </w:r>
            <w:r>
              <w:rPr>
                <w:noProof/>
                <w:webHidden/>
              </w:rPr>
            </w:r>
            <w:r>
              <w:rPr>
                <w:noProof/>
                <w:webHidden/>
              </w:rPr>
              <w:fldChar w:fldCharType="separate"/>
            </w:r>
            <w:r>
              <w:rPr>
                <w:noProof/>
                <w:webHidden/>
              </w:rPr>
              <w:t>7</w:t>
            </w:r>
            <w:r>
              <w:rPr>
                <w:noProof/>
                <w:webHidden/>
              </w:rPr>
              <w:fldChar w:fldCharType="end"/>
            </w:r>
          </w:hyperlink>
        </w:p>
        <w:p w14:paraId="73BBAE86" w14:textId="1D47938F" w:rsidR="00446F0F" w:rsidRDefault="00446F0F" w:rsidP="00446F0F">
          <w:pPr>
            <w:pStyle w:val="TOC1"/>
            <w:rPr>
              <w:noProof/>
              <w:lang w:val="en-DE"/>
            </w:rPr>
          </w:pPr>
          <w:hyperlink w:anchor="_Toc148094861" w:history="1">
            <w:r w:rsidRPr="00764BF1">
              <w:rPr>
                <w:rStyle w:val="Hyperlink"/>
                <w:noProof/>
              </w:rPr>
              <w:t>4.</w:t>
            </w:r>
            <w:r>
              <w:rPr>
                <w:noProof/>
                <w:lang w:val="en-DE"/>
              </w:rPr>
              <w:tab/>
            </w:r>
            <w:r w:rsidRPr="00764BF1">
              <w:rPr>
                <w:rStyle w:val="Hyperlink"/>
                <w:noProof/>
              </w:rPr>
              <w:t>Optional warm-up: UI Data Protection Logging</w:t>
            </w:r>
            <w:r>
              <w:rPr>
                <w:noProof/>
                <w:webHidden/>
              </w:rPr>
              <w:tab/>
            </w:r>
            <w:r>
              <w:rPr>
                <w:noProof/>
                <w:webHidden/>
              </w:rPr>
              <w:fldChar w:fldCharType="begin"/>
            </w:r>
            <w:r>
              <w:rPr>
                <w:noProof/>
                <w:webHidden/>
              </w:rPr>
              <w:instrText xml:space="preserve"> PAGEREF _Toc148094861 \h </w:instrText>
            </w:r>
            <w:r>
              <w:rPr>
                <w:noProof/>
                <w:webHidden/>
              </w:rPr>
            </w:r>
            <w:r>
              <w:rPr>
                <w:noProof/>
                <w:webHidden/>
              </w:rPr>
              <w:fldChar w:fldCharType="separate"/>
            </w:r>
            <w:r>
              <w:rPr>
                <w:noProof/>
                <w:webHidden/>
              </w:rPr>
              <w:t>11</w:t>
            </w:r>
            <w:r>
              <w:rPr>
                <w:noProof/>
                <w:webHidden/>
              </w:rPr>
              <w:fldChar w:fldCharType="end"/>
            </w:r>
          </w:hyperlink>
        </w:p>
        <w:p w14:paraId="022346B1" w14:textId="75F46CB9" w:rsidR="00446F0F" w:rsidRDefault="00446F0F" w:rsidP="00446F0F">
          <w:pPr>
            <w:pStyle w:val="TOC2"/>
            <w:rPr>
              <w:noProof/>
              <w:lang w:val="en-DE"/>
            </w:rPr>
          </w:pPr>
          <w:hyperlink w:anchor="_Toc148094862" w:history="1">
            <w:r w:rsidRPr="00764BF1">
              <w:rPr>
                <w:rStyle w:val="Hyperlink"/>
                <w:noProof/>
              </w:rPr>
              <w:t>A.</w:t>
            </w:r>
            <w:r>
              <w:rPr>
                <w:noProof/>
                <w:lang w:val="en-DE"/>
              </w:rPr>
              <w:tab/>
            </w:r>
            <w:r w:rsidRPr="00764BF1">
              <w:rPr>
                <w:rStyle w:val="Hyperlink"/>
                <w:noProof/>
              </w:rPr>
              <w:t>Introduction: what is UI Data Protection Logging?</w:t>
            </w:r>
            <w:r>
              <w:rPr>
                <w:noProof/>
                <w:webHidden/>
              </w:rPr>
              <w:tab/>
            </w:r>
            <w:r>
              <w:rPr>
                <w:noProof/>
                <w:webHidden/>
              </w:rPr>
              <w:fldChar w:fldCharType="begin"/>
            </w:r>
            <w:r>
              <w:rPr>
                <w:noProof/>
                <w:webHidden/>
              </w:rPr>
              <w:instrText xml:space="preserve"> PAGEREF _Toc148094862 \h </w:instrText>
            </w:r>
            <w:r>
              <w:rPr>
                <w:noProof/>
                <w:webHidden/>
              </w:rPr>
            </w:r>
            <w:r>
              <w:rPr>
                <w:noProof/>
                <w:webHidden/>
              </w:rPr>
              <w:fldChar w:fldCharType="separate"/>
            </w:r>
            <w:r>
              <w:rPr>
                <w:noProof/>
                <w:webHidden/>
              </w:rPr>
              <w:t>12</w:t>
            </w:r>
            <w:r>
              <w:rPr>
                <w:noProof/>
                <w:webHidden/>
              </w:rPr>
              <w:fldChar w:fldCharType="end"/>
            </w:r>
          </w:hyperlink>
        </w:p>
        <w:p w14:paraId="1E5B9918" w14:textId="19252A79" w:rsidR="00446F0F" w:rsidRDefault="00446F0F" w:rsidP="00446F0F">
          <w:pPr>
            <w:pStyle w:val="TOC2"/>
            <w:rPr>
              <w:noProof/>
              <w:lang w:val="en-DE"/>
            </w:rPr>
          </w:pPr>
          <w:hyperlink w:anchor="_Toc148094863" w:history="1">
            <w:r w:rsidRPr="00764BF1">
              <w:rPr>
                <w:rStyle w:val="Hyperlink"/>
                <w:noProof/>
              </w:rPr>
              <w:t>B.</w:t>
            </w:r>
            <w:r>
              <w:rPr>
                <w:noProof/>
                <w:lang w:val="en-DE"/>
              </w:rPr>
              <w:tab/>
            </w:r>
            <w:r w:rsidRPr="00764BF1">
              <w:rPr>
                <w:rStyle w:val="Hyperlink"/>
                <w:noProof/>
              </w:rPr>
              <w:t>Setup/Configuration steps (“minimal viable” scenario)</w:t>
            </w:r>
            <w:r>
              <w:rPr>
                <w:noProof/>
                <w:webHidden/>
              </w:rPr>
              <w:tab/>
            </w:r>
            <w:r>
              <w:rPr>
                <w:noProof/>
                <w:webHidden/>
              </w:rPr>
              <w:fldChar w:fldCharType="begin"/>
            </w:r>
            <w:r>
              <w:rPr>
                <w:noProof/>
                <w:webHidden/>
              </w:rPr>
              <w:instrText xml:space="preserve"> PAGEREF _Toc148094863 \h </w:instrText>
            </w:r>
            <w:r>
              <w:rPr>
                <w:noProof/>
                <w:webHidden/>
              </w:rPr>
            </w:r>
            <w:r>
              <w:rPr>
                <w:noProof/>
                <w:webHidden/>
              </w:rPr>
              <w:fldChar w:fldCharType="separate"/>
            </w:r>
            <w:r>
              <w:rPr>
                <w:noProof/>
                <w:webHidden/>
              </w:rPr>
              <w:t>12</w:t>
            </w:r>
            <w:r>
              <w:rPr>
                <w:noProof/>
                <w:webHidden/>
              </w:rPr>
              <w:fldChar w:fldCharType="end"/>
            </w:r>
          </w:hyperlink>
        </w:p>
        <w:p w14:paraId="3B0CE851" w14:textId="0EFBB76A" w:rsidR="00446F0F" w:rsidRDefault="00446F0F" w:rsidP="00446F0F">
          <w:pPr>
            <w:pStyle w:val="TOC1"/>
            <w:rPr>
              <w:noProof/>
              <w:lang w:val="en-DE"/>
            </w:rPr>
          </w:pPr>
          <w:hyperlink w:anchor="_Toc148094864" w:history="1">
            <w:r w:rsidRPr="00764BF1">
              <w:rPr>
                <w:rStyle w:val="Hyperlink"/>
                <w:noProof/>
              </w:rPr>
              <w:t>5.</w:t>
            </w:r>
            <w:r>
              <w:rPr>
                <w:noProof/>
                <w:lang w:val="en-DE"/>
              </w:rPr>
              <w:tab/>
            </w:r>
            <w:r w:rsidRPr="00764BF1">
              <w:rPr>
                <w:rStyle w:val="Hyperlink"/>
                <w:noProof/>
              </w:rPr>
              <w:t>Part 1: role based masking of fields</w:t>
            </w:r>
            <w:r>
              <w:rPr>
                <w:noProof/>
                <w:webHidden/>
              </w:rPr>
              <w:tab/>
            </w:r>
            <w:r>
              <w:rPr>
                <w:noProof/>
                <w:webHidden/>
              </w:rPr>
              <w:fldChar w:fldCharType="begin"/>
            </w:r>
            <w:r>
              <w:rPr>
                <w:noProof/>
                <w:webHidden/>
              </w:rPr>
              <w:instrText xml:space="preserve"> PAGEREF _Toc148094864 \h </w:instrText>
            </w:r>
            <w:r>
              <w:rPr>
                <w:noProof/>
                <w:webHidden/>
              </w:rPr>
            </w:r>
            <w:r>
              <w:rPr>
                <w:noProof/>
                <w:webHidden/>
              </w:rPr>
              <w:fldChar w:fldCharType="separate"/>
            </w:r>
            <w:r>
              <w:rPr>
                <w:noProof/>
                <w:webHidden/>
              </w:rPr>
              <w:t>15</w:t>
            </w:r>
            <w:r>
              <w:rPr>
                <w:noProof/>
                <w:webHidden/>
              </w:rPr>
              <w:fldChar w:fldCharType="end"/>
            </w:r>
          </w:hyperlink>
        </w:p>
        <w:p w14:paraId="7939378D" w14:textId="06B15893" w:rsidR="00446F0F" w:rsidRDefault="00446F0F" w:rsidP="00446F0F">
          <w:pPr>
            <w:pStyle w:val="TOC2"/>
            <w:rPr>
              <w:noProof/>
              <w:lang w:val="en-DE"/>
            </w:rPr>
          </w:pPr>
          <w:hyperlink w:anchor="_Toc148094865" w:history="1">
            <w:r w:rsidRPr="00764BF1">
              <w:rPr>
                <w:rStyle w:val="Hyperlink"/>
                <w:noProof/>
              </w:rPr>
              <w:t>A.</w:t>
            </w:r>
            <w:r>
              <w:rPr>
                <w:noProof/>
                <w:lang w:val="en-DE"/>
              </w:rPr>
              <w:tab/>
            </w:r>
            <w:r w:rsidRPr="00764BF1">
              <w:rPr>
                <w:rStyle w:val="Hyperlink"/>
                <w:noProof/>
              </w:rPr>
              <w:t>Overview and business scenario</w:t>
            </w:r>
            <w:r>
              <w:rPr>
                <w:noProof/>
                <w:webHidden/>
              </w:rPr>
              <w:tab/>
            </w:r>
            <w:r>
              <w:rPr>
                <w:noProof/>
                <w:webHidden/>
              </w:rPr>
              <w:fldChar w:fldCharType="begin"/>
            </w:r>
            <w:r>
              <w:rPr>
                <w:noProof/>
                <w:webHidden/>
              </w:rPr>
              <w:instrText xml:space="preserve"> PAGEREF _Toc148094865 \h </w:instrText>
            </w:r>
            <w:r>
              <w:rPr>
                <w:noProof/>
                <w:webHidden/>
              </w:rPr>
            </w:r>
            <w:r>
              <w:rPr>
                <w:noProof/>
                <w:webHidden/>
              </w:rPr>
              <w:fldChar w:fldCharType="separate"/>
            </w:r>
            <w:r>
              <w:rPr>
                <w:noProof/>
                <w:webHidden/>
              </w:rPr>
              <w:t>15</w:t>
            </w:r>
            <w:r>
              <w:rPr>
                <w:noProof/>
                <w:webHidden/>
              </w:rPr>
              <w:fldChar w:fldCharType="end"/>
            </w:r>
          </w:hyperlink>
        </w:p>
        <w:p w14:paraId="23150B0B" w14:textId="70CC809F" w:rsidR="00446F0F" w:rsidRDefault="00446F0F" w:rsidP="00446F0F">
          <w:pPr>
            <w:pStyle w:val="TOC2"/>
            <w:rPr>
              <w:noProof/>
              <w:lang w:val="en-DE"/>
            </w:rPr>
          </w:pPr>
          <w:hyperlink w:anchor="_Toc148094866" w:history="1">
            <w:r w:rsidRPr="00764BF1">
              <w:rPr>
                <w:rStyle w:val="Hyperlink"/>
                <w:noProof/>
              </w:rPr>
              <w:t>B.</w:t>
            </w:r>
            <w:r>
              <w:rPr>
                <w:noProof/>
                <w:lang w:val="en-DE"/>
              </w:rPr>
              <w:tab/>
            </w:r>
            <w:r w:rsidRPr="00764BF1">
              <w:rPr>
                <w:rStyle w:val="Hyperlink"/>
                <w:noProof/>
              </w:rPr>
              <w:t>Test: baseline/”vanilla” system behaviour</w:t>
            </w:r>
            <w:r>
              <w:rPr>
                <w:noProof/>
                <w:webHidden/>
              </w:rPr>
              <w:tab/>
            </w:r>
            <w:r>
              <w:rPr>
                <w:noProof/>
                <w:webHidden/>
              </w:rPr>
              <w:fldChar w:fldCharType="begin"/>
            </w:r>
            <w:r>
              <w:rPr>
                <w:noProof/>
                <w:webHidden/>
              </w:rPr>
              <w:instrText xml:space="preserve"> PAGEREF _Toc148094866 \h </w:instrText>
            </w:r>
            <w:r>
              <w:rPr>
                <w:noProof/>
                <w:webHidden/>
              </w:rPr>
            </w:r>
            <w:r>
              <w:rPr>
                <w:noProof/>
                <w:webHidden/>
              </w:rPr>
              <w:fldChar w:fldCharType="separate"/>
            </w:r>
            <w:r>
              <w:rPr>
                <w:noProof/>
                <w:webHidden/>
              </w:rPr>
              <w:t>15</w:t>
            </w:r>
            <w:r>
              <w:rPr>
                <w:noProof/>
                <w:webHidden/>
              </w:rPr>
              <w:fldChar w:fldCharType="end"/>
            </w:r>
          </w:hyperlink>
        </w:p>
        <w:p w14:paraId="79557158" w14:textId="1B39BE11" w:rsidR="00446F0F" w:rsidRDefault="00446F0F" w:rsidP="00446F0F">
          <w:pPr>
            <w:pStyle w:val="TOC2"/>
            <w:rPr>
              <w:noProof/>
              <w:lang w:val="en-DE"/>
            </w:rPr>
          </w:pPr>
          <w:hyperlink w:anchor="_Toc148094867" w:history="1">
            <w:r w:rsidRPr="00764BF1">
              <w:rPr>
                <w:rStyle w:val="Hyperlink"/>
                <w:noProof/>
              </w:rPr>
              <w:t>C.</w:t>
            </w:r>
            <w:r>
              <w:rPr>
                <w:noProof/>
                <w:lang w:val="en-DE"/>
              </w:rPr>
              <w:tab/>
            </w:r>
            <w:r w:rsidRPr="00764BF1">
              <w:rPr>
                <w:rStyle w:val="Hyperlink"/>
                <w:noProof/>
              </w:rPr>
              <w:t>Configuration steps – simple role based scenario</w:t>
            </w:r>
            <w:r>
              <w:rPr>
                <w:noProof/>
                <w:webHidden/>
              </w:rPr>
              <w:tab/>
            </w:r>
            <w:r>
              <w:rPr>
                <w:noProof/>
                <w:webHidden/>
              </w:rPr>
              <w:fldChar w:fldCharType="begin"/>
            </w:r>
            <w:r>
              <w:rPr>
                <w:noProof/>
                <w:webHidden/>
              </w:rPr>
              <w:instrText xml:space="preserve"> PAGEREF _Toc148094867 \h </w:instrText>
            </w:r>
            <w:r>
              <w:rPr>
                <w:noProof/>
                <w:webHidden/>
              </w:rPr>
            </w:r>
            <w:r>
              <w:rPr>
                <w:noProof/>
                <w:webHidden/>
              </w:rPr>
              <w:fldChar w:fldCharType="separate"/>
            </w:r>
            <w:r>
              <w:rPr>
                <w:noProof/>
                <w:webHidden/>
              </w:rPr>
              <w:t>16</w:t>
            </w:r>
            <w:r>
              <w:rPr>
                <w:noProof/>
                <w:webHidden/>
              </w:rPr>
              <w:fldChar w:fldCharType="end"/>
            </w:r>
          </w:hyperlink>
        </w:p>
        <w:p w14:paraId="5DEA40B1" w14:textId="12608343" w:rsidR="00446F0F" w:rsidRDefault="00446F0F" w:rsidP="00446F0F">
          <w:pPr>
            <w:pStyle w:val="TOC2"/>
            <w:rPr>
              <w:noProof/>
              <w:lang w:val="en-DE"/>
            </w:rPr>
          </w:pPr>
          <w:hyperlink w:anchor="_Toc148094868" w:history="1">
            <w:r w:rsidRPr="00764BF1">
              <w:rPr>
                <w:rStyle w:val="Hyperlink"/>
                <w:noProof/>
              </w:rPr>
              <w:t>D.</w:t>
            </w:r>
            <w:r>
              <w:rPr>
                <w:noProof/>
                <w:lang w:val="en-DE"/>
              </w:rPr>
              <w:tab/>
            </w:r>
            <w:r w:rsidRPr="00764BF1">
              <w:rPr>
                <w:rStyle w:val="Hyperlink"/>
                <w:noProof/>
              </w:rPr>
              <w:t>Configuration steps – role based with Reveal on Demand</w:t>
            </w:r>
            <w:r>
              <w:rPr>
                <w:noProof/>
                <w:webHidden/>
              </w:rPr>
              <w:tab/>
            </w:r>
            <w:r>
              <w:rPr>
                <w:noProof/>
                <w:webHidden/>
              </w:rPr>
              <w:fldChar w:fldCharType="begin"/>
            </w:r>
            <w:r>
              <w:rPr>
                <w:noProof/>
                <w:webHidden/>
              </w:rPr>
              <w:instrText xml:space="preserve"> PAGEREF _Toc148094868 \h </w:instrText>
            </w:r>
            <w:r>
              <w:rPr>
                <w:noProof/>
                <w:webHidden/>
              </w:rPr>
            </w:r>
            <w:r>
              <w:rPr>
                <w:noProof/>
                <w:webHidden/>
              </w:rPr>
              <w:fldChar w:fldCharType="separate"/>
            </w:r>
            <w:r>
              <w:rPr>
                <w:noProof/>
                <w:webHidden/>
              </w:rPr>
              <w:t>22</w:t>
            </w:r>
            <w:r>
              <w:rPr>
                <w:noProof/>
                <w:webHidden/>
              </w:rPr>
              <w:fldChar w:fldCharType="end"/>
            </w:r>
          </w:hyperlink>
        </w:p>
        <w:p w14:paraId="7EC0ACB9" w14:textId="053C4F12" w:rsidR="00446F0F" w:rsidRDefault="00446F0F" w:rsidP="00446F0F">
          <w:pPr>
            <w:pStyle w:val="TOC2"/>
            <w:rPr>
              <w:noProof/>
              <w:lang w:val="en-DE"/>
            </w:rPr>
          </w:pPr>
          <w:hyperlink w:anchor="_Toc148094869" w:history="1">
            <w:r w:rsidRPr="00764BF1">
              <w:rPr>
                <w:rStyle w:val="Hyperlink"/>
                <w:noProof/>
              </w:rPr>
              <w:t>E.</w:t>
            </w:r>
            <w:r>
              <w:rPr>
                <w:noProof/>
                <w:lang w:val="en-DE"/>
              </w:rPr>
              <w:tab/>
            </w:r>
            <w:r w:rsidRPr="00764BF1">
              <w:rPr>
                <w:rStyle w:val="Hyperlink"/>
                <w:noProof/>
              </w:rPr>
              <w:t>Test: protected business scenario</w:t>
            </w:r>
            <w:r>
              <w:rPr>
                <w:noProof/>
                <w:webHidden/>
              </w:rPr>
              <w:tab/>
            </w:r>
            <w:r>
              <w:rPr>
                <w:noProof/>
                <w:webHidden/>
              </w:rPr>
              <w:fldChar w:fldCharType="begin"/>
            </w:r>
            <w:r>
              <w:rPr>
                <w:noProof/>
                <w:webHidden/>
              </w:rPr>
              <w:instrText xml:space="preserve"> PAGEREF _Toc148094869 \h </w:instrText>
            </w:r>
            <w:r>
              <w:rPr>
                <w:noProof/>
                <w:webHidden/>
              </w:rPr>
            </w:r>
            <w:r>
              <w:rPr>
                <w:noProof/>
                <w:webHidden/>
              </w:rPr>
              <w:fldChar w:fldCharType="separate"/>
            </w:r>
            <w:r>
              <w:rPr>
                <w:noProof/>
                <w:webHidden/>
              </w:rPr>
              <w:t>23</w:t>
            </w:r>
            <w:r>
              <w:rPr>
                <w:noProof/>
                <w:webHidden/>
              </w:rPr>
              <w:fldChar w:fldCharType="end"/>
            </w:r>
          </w:hyperlink>
        </w:p>
        <w:p w14:paraId="40AF4106" w14:textId="2ABB5981" w:rsidR="00446F0F" w:rsidRDefault="00446F0F" w:rsidP="00446F0F">
          <w:pPr>
            <w:pStyle w:val="TOC1"/>
            <w:rPr>
              <w:noProof/>
              <w:lang w:val="en-DE"/>
            </w:rPr>
          </w:pPr>
          <w:hyperlink w:anchor="_Toc148094870" w:history="1">
            <w:r w:rsidRPr="00764BF1">
              <w:rPr>
                <w:rStyle w:val="Hyperlink"/>
                <w:noProof/>
              </w:rPr>
              <w:t>6.</w:t>
            </w:r>
            <w:r>
              <w:rPr>
                <w:noProof/>
                <w:lang w:val="en-DE"/>
              </w:rPr>
              <w:tab/>
            </w:r>
            <w:r w:rsidRPr="00764BF1">
              <w:rPr>
                <w:rStyle w:val="Hyperlink"/>
                <w:noProof/>
              </w:rPr>
              <w:t>Part 2: policy based masking of fields</w:t>
            </w:r>
            <w:r>
              <w:rPr>
                <w:noProof/>
                <w:webHidden/>
              </w:rPr>
              <w:tab/>
            </w:r>
            <w:r>
              <w:rPr>
                <w:noProof/>
                <w:webHidden/>
              </w:rPr>
              <w:fldChar w:fldCharType="begin"/>
            </w:r>
            <w:r>
              <w:rPr>
                <w:noProof/>
                <w:webHidden/>
              </w:rPr>
              <w:instrText xml:space="preserve"> PAGEREF _Toc148094870 \h </w:instrText>
            </w:r>
            <w:r>
              <w:rPr>
                <w:noProof/>
                <w:webHidden/>
              </w:rPr>
            </w:r>
            <w:r>
              <w:rPr>
                <w:noProof/>
                <w:webHidden/>
              </w:rPr>
              <w:fldChar w:fldCharType="separate"/>
            </w:r>
            <w:r>
              <w:rPr>
                <w:noProof/>
                <w:webHidden/>
              </w:rPr>
              <w:t>24</w:t>
            </w:r>
            <w:r>
              <w:rPr>
                <w:noProof/>
                <w:webHidden/>
              </w:rPr>
              <w:fldChar w:fldCharType="end"/>
            </w:r>
          </w:hyperlink>
        </w:p>
        <w:p w14:paraId="1E5E5AEC" w14:textId="2BBCCA2B" w:rsidR="00446F0F" w:rsidRDefault="00446F0F" w:rsidP="00446F0F">
          <w:pPr>
            <w:pStyle w:val="TOC2"/>
            <w:rPr>
              <w:noProof/>
              <w:lang w:val="en-DE"/>
            </w:rPr>
          </w:pPr>
          <w:hyperlink w:anchor="_Toc148094871" w:history="1">
            <w:r w:rsidRPr="00764BF1">
              <w:rPr>
                <w:rStyle w:val="Hyperlink"/>
                <w:noProof/>
              </w:rPr>
              <w:t>A.</w:t>
            </w:r>
            <w:r>
              <w:rPr>
                <w:noProof/>
                <w:lang w:val="en-DE"/>
              </w:rPr>
              <w:tab/>
            </w:r>
            <w:r w:rsidRPr="00764BF1">
              <w:rPr>
                <w:rStyle w:val="Hyperlink"/>
                <w:noProof/>
              </w:rPr>
              <w:t>Overview and business scenario</w:t>
            </w:r>
            <w:r>
              <w:rPr>
                <w:noProof/>
                <w:webHidden/>
              </w:rPr>
              <w:tab/>
            </w:r>
            <w:r>
              <w:rPr>
                <w:noProof/>
                <w:webHidden/>
              </w:rPr>
              <w:fldChar w:fldCharType="begin"/>
            </w:r>
            <w:r>
              <w:rPr>
                <w:noProof/>
                <w:webHidden/>
              </w:rPr>
              <w:instrText xml:space="preserve"> PAGEREF _Toc148094871 \h </w:instrText>
            </w:r>
            <w:r>
              <w:rPr>
                <w:noProof/>
                <w:webHidden/>
              </w:rPr>
            </w:r>
            <w:r>
              <w:rPr>
                <w:noProof/>
                <w:webHidden/>
              </w:rPr>
              <w:fldChar w:fldCharType="separate"/>
            </w:r>
            <w:r>
              <w:rPr>
                <w:noProof/>
                <w:webHidden/>
              </w:rPr>
              <w:t>24</w:t>
            </w:r>
            <w:r>
              <w:rPr>
                <w:noProof/>
                <w:webHidden/>
              </w:rPr>
              <w:fldChar w:fldCharType="end"/>
            </w:r>
          </w:hyperlink>
        </w:p>
        <w:p w14:paraId="24D2DE1D" w14:textId="644227E4" w:rsidR="00446F0F" w:rsidRDefault="00446F0F" w:rsidP="00446F0F">
          <w:pPr>
            <w:pStyle w:val="TOC2"/>
            <w:rPr>
              <w:noProof/>
              <w:lang w:val="en-DE"/>
            </w:rPr>
          </w:pPr>
          <w:hyperlink w:anchor="_Toc148094872" w:history="1">
            <w:r w:rsidRPr="00764BF1">
              <w:rPr>
                <w:rStyle w:val="Hyperlink"/>
                <w:noProof/>
              </w:rPr>
              <w:t>B.</w:t>
            </w:r>
            <w:r>
              <w:rPr>
                <w:noProof/>
                <w:lang w:val="en-DE"/>
              </w:rPr>
              <w:tab/>
            </w:r>
            <w:r w:rsidRPr="00764BF1">
              <w:rPr>
                <w:rStyle w:val="Hyperlink"/>
                <w:noProof/>
              </w:rPr>
              <w:t>Configuration steps</w:t>
            </w:r>
            <w:r>
              <w:rPr>
                <w:noProof/>
                <w:webHidden/>
              </w:rPr>
              <w:tab/>
            </w:r>
            <w:r>
              <w:rPr>
                <w:noProof/>
                <w:webHidden/>
              </w:rPr>
              <w:fldChar w:fldCharType="begin"/>
            </w:r>
            <w:r>
              <w:rPr>
                <w:noProof/>
                <w:webHidden/>
              </w:rPr>
              <w:instrText xml:space="preserve"> PAGEREF _Toc148094872 \h </w:instrText>
            </w:r>
            <w:r>
              <w:rPr>
                <w:noProof/>
                <w:webHidden/>
              </w:rPr>
            </w:r>
            <w:r>
              <w:rPr>
                <w:noProof/>
                <w:webHidden/>
              </w:rPr>
              <w:fldChar w:fldCharType="separate"/>
            </w:r>
            <w:r>
              <w:rPr>
                <w:noProof/>
                <w:webHidden/>
              </w:rPr>
              <w:t>24</w:t>
            </w:r>
            <w:r>
              <w:rPr>
                <w:noProof/>
                <w:webHidden/>
              </w:rPr>
              <w:fldChar w:fldCharType="end"/>
            </w:r>
          </w:hyperlink>
        </w:p>
        <w:p w14:paraId="489FB1DC" w14:textId="191C99B8" w:rsidR="00446F0F" w:rsidRDefault="00446F0F" w:rsidP="00446F0F">
          <w:pPr>
            <w:pStyle w:val="TOC2"/>
            <w:rPr>
              <w:noProof/>
              <w:lang w:val="en-DE"/>
            </w:rPr>
          </w:pPr>
          <w:hyperlink w:anchor="_Toc148094873" w:history="1">
            <w:r w:rsidRPr="00764BF1">
              <w:rPr>
                <w:rStyle w:val="Hyperlink"/>
                <w:noProof/>
              </w:rPr>
              <w:t>C.</w:t>
            </w:r>
            <w:r>
              <w:rPr>
                <w:noProof/>
                <w:lang w:val="en-DE"/>
              </w:rPr>
              <w:tab/>
            </w:r>
            <w:r w:rsidRPr="00764BF1">
              <w:rPr>
                <w:rStyle w:val="Hyperlink"/>
                <w:noProof/>
              </w:rPr>
              <w:t>Test: protected business scenario</w:t>
            </w:r>
            <w:r>
              <w:rPr>
                <w:noProof/>
                <w:webHidden/>
              </w:rPr>
              <w:tab/>
            </w:r>
            <w:r>
              <w:rPr>
                <w:noProof/>
                <w:webHidden/>
              </w:rPr>
              <w:fldChar w:fldCharType="begin"/>
            </w:r>
            <w:r>
              <w:rPr>
                <w:noProof/>
                <w:webHidden/>
              </w:rPr>
              <w:instrText xml:space="preserve"> PAGEREF _Toc148094873 \h </w:instrText>
            </w:r>
            <w:r>
              <w:rPr>
                <w:noProof/>
                <w:webHidden/>
              </w:rPr>
            </w:r>
            <w:r>
              <w:rPr>
                <w:noProof/>
                <w:webHidden/>
              </w:rPr>
              <w:fldChar w:fldCharType="separate"/>
            </w:r>
            <w:r>
              <w:rPr>
                <w:noProof/>
                <w:webHidden/>
              </w:rPr>
              <w:t>33</w:t>
            </w:r>
            <w:r>
              <w:rPr>
                <w:noProof/>
                <w:webHidden/>
              </w:rPr>
              <w:fldChar w:fldCharType="end"/>
            </w:r>
          </w:hyperlink>
        </w:p>
        <w:p w14:paraId="31772F06" w14:textId="20E21019" w:rsidR="00446F0F" w:rsidRDefault="00446F0F" w:rsidP="00446F0F">
          <w:pPr>
            <w:pStyle w:val="TOC1"/>
            <w:rPr>
              <w:noProof/>
              <w:lang w:val="en-DE"/>
            </w:rPr>
          </w:pPr>
          <w:hyperlink w:anchor="_Toc148094874" w:history="1">
            <w:r w:rsidRPr="00764BF1">
              <w:rPr>
                <w:rStyle w:val="Hyperlink"/>
                <w:noProof/>
              </w:rPr>
              <w:t>7.</w:t>
            </w:r>
            <w:r>
              <w:rPr>
                <w:noProof/>
                <w:lang w:val="en-DE"/>
              </w:rPr>
              <w:tab/>
            </w:r>
            <w:r w:rsidRPr="00764BF1">
              <w:rPr>
                <w:rStyle w:val="Hyperlink"/>
                <w:noProof/>
              </w:rPr>
              <w:t>Part 3: Policy based data blocking scenario</w:t>
            </w:r>
            <w:r>
              <w:rPr>
                <w:noProof/>
                <w:webHidden/>
              </w:rPr>
              <w:tab/>
            </w:r>
            <w:r>
              <w:rPr>
                <w:noProof/>
                <w:webHidden/>
              </w:rPr>
              <w:fldChar w:fldCharType="begin"/>
            </w:r>
            <w:r>
              <w:rPr>
                <w:noProof/>
                <w:webHidden/>
              </w:rPr>
              <w:instrText xml:space="preserve"> PAGEREF _Toc148094874 \h </w:instrText>
            </w:r>
            <w:r>
              <w:rPr>
                <w:noProof/>
                <w:webHidden/>
              </w:rPr>
            </w:r>
            <w:r>
              <w:rPr>
                <w:noProof/>
                <w:webHidden/>
              </w:rPr>
              <w:fldChar w:fldCharType="separate"/>
            </w:r>
            <w:r>
              <w:rPr>
                <w:noProof/>
                <w:webHidden/>
              </w:rPr>
              <w:t>35</w:t>
            </w:r>
            <w:r>
              <w:rPr>
                <w:noProof/>
                <w:webHidden/>
              </w:rPr>
              <w:fldChar w:fldCharType="end"/>
            </w:r>
          </w:hyperlink>
        </w:p>
        <w:p w14:paraId="4453B473" w14:textId="5A731C3A" w:rsidR="00446F0F" w:rsidRDefault="00446F0F" w:rsidP="00446F0F">
          <w:pPr>
            <w:pStyle w:val="TOC2"/>
            <w:rPr>
              <w:noProof/>
              <w:lang w:val="en-DE"/>
            </w:rPr>
          </w:pPr>
          <w:hyperlink w:anchor="_Toc148094875" w:history="1">
            <w:r w:rsidRPr="00764BF1">
              <w:rPr>
                <w:rStyle w:val="Hyperlink"/>
                <w:noProof/>
              </w:rPr>
              <w:t>A.</w:t>
            </w:r>
            <w:r>
              <w:rPr>
                <w:noProof/>
                <w:lang w:val="en-DE"/>
              </w:rPr>
              <w:tab/>
            </w:r>
            <w:r w:rsidRPr="00764BF1">
              <w:rPr>
                <w:rStyle w:val="Hyperlink"/>
                <w:noProof/>
              </w:rPr>
              <w:t>Overview and business scenario</w:t>
            </w:r>
            <w:r>
              <w:rPr>
                <w:noProof/>
                <w:webHidden/>
              </w:rPr>
              <w:tab/>
            </w:r>
            <w:r>
              <w:rPr>
                <w:noProof/>
                <w:webHidden/>
              </w:rPr>
              <w:fldChar w:fldCharType="begin"/>
            </w:r>
            <w:r>
              <w:rPr>
                <w:noProof/>
                <w:webHidden/>
              </w:rPr>
              <w:instrText xml:space="preserve"> PAGEREF _Toc148094875 \h </w:instrText>
            </w:r>
            <w:r>
              <w:rPr>
                <w:noProof/>
                <w:webHidden/>
              </w:rPr>
            </w:r>
            <w:r>
              <w:rPr>
                <w:noProof/>
                <w:webHidden/>
              </w:rPr>
              <w:fldChar w:fldCharType="separate"/>
            </w:r>
            <w:r>
              <w:rPr>
                <w:noProof/>
                <w:webHidden/>
              </w:rPr>
              <w:t>35</w:t>
            </w:r>
            <w:r>
              <w:rPr>
                <w:noProof/>
                <w:webHidden/>
              </w:rPr>
              <w:fldChar w:fldCharType="end"/>
            </w:r>
          </w:hyperlink>
        </w:p>
        <w:p w14:paraId="5A3E6D40" w14:textId="26C25C19" w:rsidR="00446F0F" w:rsidRDefault="00446F0F" w:rsidP="00446F0F">
          <w:pPr>
            <w:pStyle w:val="TOC2"/>
            <w:rPr>
              <w:noProof/>
              <w:lang w:val="en-DE"/>
            </w:rPr>
          </w:pPr>
          <w:hyperlink w:anchor="_Toc148094876" w:history="1">
            <w:r w:rsidRPr="00764BF1">
              <w:rPr>
                <w:rStyle w:val="Hyperlink"/>
                <w:noProof/>
              </w:rPr>
              <w:t>B.</w:t>
            </w:r>
            <w:r>
              <w:rPr>
                <w:noProof/>
                <w:lang w:val="en-DE"/>
              </w:rPr>
              <w:tab/>
            </w:r>
            <w:r w:rsidRPr="00764BF1">
              <w:rPr>
                <w:rStyle w:val="Hyperlink"/>
                <w:noProof/>
              </w:rPr>
              <w:t>Configuration steps</w:t>
            </w:r>
            <w:r>
              <w:rPr>
                <w:noProof/>
                <w:webHidden/>
              </w:rPr>
              <w:tab/>
            </w:r>
            <w:r>
              <w:rPr>
                <w:noProof/>
                <w:webHidden/>
              </w:rPr>
              <w:fldChar w:fldCharType="begin"/>
            </w:r>
            <w:r>
              <w:rPr>
                <w:noProof/>
                <w:webHidden/>
              </w:rPr>
              <w:instrText xml:space="preserve"> PAGEREF _Toc148094876 \h </w:instrText>
            </w:r>
            <w:r>
              <w:rPr>
                <w:noProof/>
                <w:webHidden/>
              </w:rPr>
            </w:r>
            <w:r>
              <w:rPr>
                <w:noProof/>
                <w:webHidden/>
              </w:rPr>
              <w:fldChar w:fldCharType="separate"/>
            </w:r>
            <w:r>
              <w:rPr>
                <w:noProof/>
                <w:webHidden/>
              </w:rPr>
              <w:t>35</w:t>
            </w:r>
            <w:r>
              <w:rPr>
                <w:noProof/>
                <w:webHidden/>
              </w:rPr>
              <w:fldChar w:fldCharType="end"/>
            </w:r>
          </w:hyperlink>
        </w:p>
        <w:p w14:paraId="27F22969" w14:textId="690D4B72" w:rsidR="00446F0F" w:rsidRDefault="00446F0F" w:rsidP="00446F0F">
          <w:pPr>
            <w:pStyle w:val="TOC2"/>
            <w:rPr>
              <w:noProof/>
              <w:lang w:val="en-DE"/>
            </w:rPr>
          </w:pPr>
          <w:hyperlink w:anchor="_Toc148094877" w:history="1">
            <w:r w:rsidRPr="00764BF1">
              <w:rPr>
                <w:rStyle w:val="Hyperlink"/>
                <w:noProof/>
              </w:rPr>
              <w:t>C.</w:t>
            </w:r>
            <w:r>
              <w:rPr>
                <w:noProof/>
                <w:lang w:val="en-DE"/>
              </w:rPr>
              <w:tab/>
            </w:r>
            <w:r w:rsidRPr="00764BF1">
              <w:rPr>
                <w:rStyle w:val="Hyperlink"/>
                <w:noProof/>
              </w:rPr>
              <w:t>Test of protected business scenario</w:t>
            </w:r>
            <w:r>
              <w:rPr>
                <w:noProof/>
                <w:webHidden/>
              </w:rPr>
              <w:tab/>
            </w:r>
            <w:r>
              <w:rPr>
                <w:noProof/>
                <w:webHidden/>
              </w:rPr>
              <w:fldChar w:fldCharType="begin"/>
            </w:r>
            <w:r>
              <w:rPr>
                <w:noProof/>
                <w:webHidden/>
              </w:rPr>
              <w:instrText xml:space="preserve"> PAGEREF _Toc148094877 \h </w:instrText>
            </w:r>
            <w:r>
              <w:rPr>
                <w:noProof/>
                <w:webHidden/>
              </w:rPr>
            </w:r>
            <w:r>
              <w:rPr>
                <w:noProof/>
                <w:webHidden/>
              </w:rPr>
              <w:fldChar w:fldCharType="separate"/>
            </w:r>
            <w:r>
              <w:rPr>
                <w:noProof/>
                <w:webHidden/>
              </w:rPr>
              <w:t>36</w:t>
            </w:r>
            <w:r>
              <w:rPr>
                <w:noProof/>
                <w:webHidden/>
              </w:rPr>
              <w:fldChar w:fldCharType="end"/>
            </w:r>
          </w:hyperlink>
        </w:p>
        <w:p w14:paraId="102B6FF9" w14:textId="3752F22A" w:rsidR="00446F0F" w:rsidRDefault="00446F0F" w:rsidP="00446F0F">
          <w:pPr>
            <w:pStyle w:val="TOC1"/>
            <w:rPr>
              <w:noProof/>
              <w:lang w:val="en-DE"/>
            </w:rPr>
          </w:pPr>
          <w:hyperlink w:anchor="_Toc148094878" w:history="1">
            <w:r w:rsidRPr="00764BF1">
              <w:rPr>
                <w:rStyle w:val="Hyperlink"/>
                <w:noProof/>
              </w:rPr>
              <w:t>8.</w:t>
            </w:r>
            <w:r>
              <w:rPr>
                <w:noProof/>
                <w:lang w:val="en-DE"/>
              </w:rPr>
              <w:tab/>
            </w:r>
            <w:r w:rsidRPr="00764BF1">
              <w:rPr>
                <w:rStyle w:val="Hyperlink"/>
                <w:noProof/>
              </w:rPr>
              <w:t>Bonus part: Multi level approach based on derived attributes in SAP GUI</w:t>
            </w:r>
            <w:r>
              <w:rPr>
                <w:noProof/>
                <w:webHidden/>
              </w:rPr>
              <w:tab/>
            </w:r>
            <w:r>
              <w:rPr>
                <w:noProof/>
                <w:webHidden/>
              </w:rPr>
              <w:fldChar w:fldCharType="begin"/>
            </w:r>
            <w:r>
              <w:rPr>
                <w:noProof/>
                <w:webHidden/>
              </w:rPr>
              <w:instrText xml:space="preserve"> PAGEREF _Toc148094878 \h </w:instrText>
            </w:r>
            <w:r>
              <w:rPr>
                <w:noProof/>
                <w:webHidden/>
              </w:rPr>
            </w:r>
            <w:r>
              <w:rPr>
                <w:noProof/>
                <w:webHidden/>
              </w:rPr>
              <w:fldChar w:fldCharType="separate"/>
            </w:r>
            <w:r>
              <w:rPr>
                <w:noProof/>
                <w:webHidden/>
              </w:rPr>
              <w:t>39</w:t>
            </w:r>
            <w:r>
              <w:rPr>
                <w:noProof/>
                <w:webHidden/>
              </w:rPr>
              <w:fldChar w:fldCharType="end"/>
            </w:r>
          </w:hyperlink>
        </w:p>
        <w:p w14:paraId="6D735A3A" w14:textId="39256BB2" w:rsidR="00446F0F" w:rsidRDefault="00446F0F" w:rsidP="00446F0F">
          <w:pPr>
            <w:pStyle w:val="TOC1"/>
            <w:rPr>
              <w:noProof/>
              <w:lang w:val="en-DE"/>
            </w:rPr>
          </w:pPr>
          <w:hyperlink w:anchor="_Toc148094879" w:history="1">
            <w:r w:rsidRPr="00764BF1">
              <w:rPr>
                <w:rStyle w:val="Hyperlink"/>
                <w:noProof/>
              </w:rPr>
              <w:t>9.</w:t>
            </w:r>
            <w:r>
              <w:rPr>
                <w:noProof/>
                <w:lang w:val="en-DE"/>
              </w:rPr>
              <w:tab/>
            </w:r>
            <w:r w:rsidRPr="00764BF1">
              <w:rPr>
                <w:rStyle w:val="Hyperlink"/>
                <w:noProof/>
              </w:rPr>
              <w:t>Reprise: Bonus Part UI Data Protection Logging</w:t>
            </w:r>
            <w:r>
              <w:rPr>
                <w:noProof/>
                <w:webHidden/>
              </w:rPr>
              <w:tab/>
            </w:r>
            <w:r>
              <w:rPr>
                <w:noProof/>
                <w:webHidden/>
              </w:rPr>
              <w:fldChar w:fldCharType="begin"/>
            </w:r>
            <w:r>
              <w:rPr>
                <w:noProof/>
                <w:webHidden/>
              </w:rPr>
              <w:instrText xml:space="preserve"> PAGEREF _Toc148094879 \h </w:instrText>
            </w:r>
            <w:r>
              <w:rPr>
                <w:noProof/>
                <w:webHidden/>
              </w:rPr>
            </w:r>
            <w:r>
              <w:rPr>
                <w:noProof/>
                <w:webHidden/>
              </w:rPr>
              <w:fldChar w:fldCharType="separate"/>
            </w:r>
            <w:r>
              <w:rPr>
                <w:noProof/>
                <w:webHidden/>
              </w:rPr>
              <w:t>39</w:t>
            </w:r>
            <w:r>
              <w:rPr>
                <w:noProof/>
                <w:webHidden/>
              </w:rPr>
              <w:fldChar w:fldCharType="end"/>
            </w:r>
          </w:hyperlink>
        </w:p>
        <w:p w14:paraId="7D595ACD" w14:textId="128B6A4D" w:rsidR="00446F0F" w:rsidRDefault="00446F0F" w:rsidP="00446F0F">
          <w:pPr>
            <w:pStyle w:val="TOC2"/>
            <w:rPr>
              <w:noProof/>
              <w:lang w:val="en-DE"/>
            </w:rPr>
          </w:pPr>
          <w:hyperlink w:anchor="_Toc148094880" w:history="1">
            <w:r w:rsidRPr="00764BF1">
              <w:rPr>
                <w:rStyle w:val="Hyperlink"/>
                <w:noProof/>
              </w:rPr>
              <w:t>A.</w:t>
            </w:r>
            <w:r>
              <w:rPr>
                <w:noProof/>
                <w:lang w:val="en-DE"/>
              </w:rPr>
              <w:tab/>
            </w:r>
            <w:r w:rsidRPr="00764BF1">
              <w:rPr>
                <w:rStyle w:val="Hyperlink"/>
                <w:noProof/>
              </w:rPr>
              <w:t>Test: protected business scenario</w:t>
            </w:r>
            <w:r>
              <w:rPr>
                <w:noProof/>
                <w:webHidden/>
              </w:rPr>
              <w:tab/>
            </w:r>
            <w:r>
              <w:rPr>
                <w:noProof/>
                <w:webHidden/>
              </w:rPr>
              <w:fldChar w:fldCharType="begin"/>
            </w:r>
            <w:r>
              <w:rPr>
                <w:noProof/>
                <w:webHidden/>
              </w:rPr>
              <w:instrText xml:space="preserve"> PAGEREF _Toc148094880 \h </w:instrText>
            </w:r>
            <w:r>
              <w:rPr>
                <w:noProof/>
                <w:webHidden/>
              </w:rPr>
            </w:r>
            <w:r>
              <w:rPr>
                <w:noProof/>
                <w:webHidden/>
              </w:rPr>
              <w:fldChar w:fldCharType="separate"/>
            </w:r>
            <w:r>
              <w:rPr>
                <w:noProof/>
                <w:webHidden/>
              </w:rPr>
              <w:t>39</w:t>
            </w:r>
            <w:r>
              <w:rPr>
                <w:noProof/>
                <w:webHidden/>
              </w:rPr>
              <w:fldChar w:fldCharType="end"/>
            </w:r>
          </w:hyperlink>
        </w:p>
        <w:p w14:paraId="1947974B" w14:textId="67FD74DD" w:rsidR="00C503AE" w:rsidRDefault="00C503AE">
          <w:r>
            <w:fldChar w:fldCharType="end"/>
          </w:r>
        </w:p>
      </w:sdtContent>
    </w:sdt>
    <w:p w14:paraId="4C5C4B80" w14:textId="2F385E51" w:rsidR="00521B5D" w:rsidRDefault="00521B5D" w:rsidP="00521B5D">
      <w:pPr>
        <w:pStyle w:val="ConfidentialStatus"/>
        <w:rPr>
          <w:b/>
        </w:rPr>
      </w:pPr>
    </w:p>
    <w:p w14:paraId="71BABD14" w14:textId="77777777" w:rsidR="006368FE" w:rsidRDefault="006368FE">
      <w:pPr>
        <w:rPr>
          <w:b/>
        </w:rPr>
        <w:sectPr w:rsidR="006368FE" w:rsidSect="00243216">
          <w:pgSz w:w="11906" w:h="16838"/>
          <w:pgMar w:top="1440" w:right="1440" w:bottom="1843" w:left="1440" w:header="708" w:footer="816" w:gutter="0"/>
          <w:cols w:space="708"/>
          <w:titlePg/>
          <w:docGrid w:linePitch="360"/>
        </w:sectPr>
      </w:pPr>
    </w:p>
    <w:p w14:paraId="53608F34" w14:textId="3A6EB489" w:rsidR="00853E6C" w:rsidRPr="00CA297C" w:rsidRDefault="00211892" w:rsidP="00843945">
      <w:pPr>
        <w:pStyle w:val="Heading1"/>
        <w:numPr>
          <w:ilvl w:val="0"/>
          <w:numId w:val="24"/>
        </w:numPr>
        <w:ind w:left="426" w:hanging="426"/>
        <w:rPr>
          <w:u w:val="single"/>
        </w:rPr>
      </w:pPr>
      <w:bookmarkStart w:id="1" w:name="_Toc148094854"/>
      <w:r w:rsidRPr="00CA297C">
        <w:rPr>
          <w:u w:val="single"/>
        </w:rPr>
        <w:t>Introduction and Overview</w:t>
      </w:r>
      <w:bookmarkEnd w:id="1"/>
    </w:p>
    <w:p w14:paraId="288E61A3" w14:textId="52460B81" w:rsidR="00211892" w:rsidRPr="00E74C7E" w:rsidRDefault="00211892" w:rsidP="00CE34BA">
      <w:pPr>
        <w:pStyle w:val="Heading2"/>
        <w:numPr>
          <w:ilvl w:val="0"/>
          <w:numId w:val="26"/>
        </w:numPr>
        <w:ind w:left="426"/>
      </w:pPr>
      <w:bookmarkStart w:id="2" w:name="_Toc148094855"/>
      <w:r w:rsidRPr="00E74C7E">
        <w:t>Overview and business scenario</w:t>
      </w:r>
      <w:bookmarkEnd w:id="2"/>
    </w:p>
    <w:p w14:paraId="1F4F4A8A" w14:textId="6EDDDA37" w:rsidR="00211892" w:rsidRDefault="00A661E1" w:rsidP="00211892">
      <w:pPr>
        <w:rPr>
          <w:lang w:val="en-US"/>
        </w:rPr>
      </w:pPr>
      <w:r w:rsidRPr="00D632E1">
        <w:rPr>
          <w:lang w:val="en-US"/>
        </w:rPr>
        <w:t>Welcome the UI</w:t>
      </w:r>
      <w:r w:rsidR="00F66BC4" w:rsidRPr="00D632E1">
        <w:rPr>
          <w:lang w:val="en-US"/>
        </w:rPr>
        <w:t xml:space="preserve"> Data Protection </w:t>
      </w:r>
      <w:r w:rsidR="009A2764" w:rsidRPr="00D632E1">
        <w:rPr>
          <w:lang w:val="en-US"/>
        </w:rPr>
        <w:t xml:space="preserve">workshop at </w:t>
      </w:r>
      <w:proofErr w:type="spellStart"/>
      <w:r w:rsidR="009A2764" w:rsidRPr="00D632E1">
        <w:rPr>
          <w:lang w:val="en-US"/>
        </w:rPr>
        <w:t>S</w:t>
      </w:r>
      <w:r w:rsidR="000F5263">
        <w:rPr>
          <w:lang w:val="en-US"/>
        </w:rPr>
        <w:t>AP</w:t>
      </w:r>
      <w:r w:rsidR="00DC59AB" w:rsidRPr="00D632E1">
        <w:rPr>
          <w:lang w:val="en-US"/>
        </w:rPr>
        <w:t>In</w:t>
      </w:r>
      <w:r w:rsidR="009A2764" w:rsidRPr="00D632E1">
        <w:rPr>
          <w:lang w:val="en-US"/>
        </w:rPr>
        <w:t>sider</w:t>
      </w:r>
      <w:proofErr w:type="spellEnd"/>
      <w:r w:rsidR="009A2764" w:rsidRPr="00D632E1">
        <w:rPr>
          <w:lang w:val="en-US"/>
        </w:rPr>
        <w:t>!</w:t>
      </w:r>
    </w:p>
    <w:p w14:paraId="0E42F853" w14:textId="77777777" w:rsidR="00CC313D" w:rsidRPr="00DC59AB" w:rsidRDefault="00CC313D" w:rsidP="00CC313D">
      <w:pPr>
        <w:rPr>
          <w:rFonts w:ascii="Segoe UI" w:hAnsi="Segoe UI" w:cs="Segoe UI"/>
          <w:sz w:val="18"/>
          <w:szCs w:val="18"/>
          <w:lang w:val="en-US" w:eastAsia="zh-CN"/>
        </w:rPr>
      </w:pPr>
      <w:r w:rsidRPr="00DC59AB">
        <w:rPr>
          <w:lang w:val="en-US" w:eastAsia="zh-CN"/>
        </w:rPr>
        <w:t xml:space="preserve">UI Data Protection Masking is part of the </w:t>
      </w:r>
      <w:r w:rsidRPr="00DC59AB">
        <w:rPr>
          <w:i/>
          <w:iCs/>
          <w:lang w:val="en-US" w:eastAsia="zh-CN"/>
        </w:rPr>
        <w:t>UI Data Protection Suite</w:t>
      </w:r>
      <w:r w:rsidRPr="00DC59AB">
        <w:rPr>
          <w:lang w:val="en-US" w:eastAsia="zh-CN"/>
        </w:rPr>
        <w:t>, which is comprised of: </w:t>
      </w:r>
    </w:p>
    <w:p w14:paraId="3A3D47C4" w14:textId="77777777" w:rsidR="00CC313D" w:rsidRPr="00A3203D" w:rsidRDefault="00CC313D" w:rsidP="00CC313D">
      <w:pPr>
        <w:pStyle w:val="ListParagraph"/>
        <w:numPr>
          <w:ilvl w:val="0"/>
          <w:numId w:val="2"/>
        </w:numPr>
        <w:rPr>
          <w:lang w:eastAsia="zh-CN"/>
        </w:rPr>
      </w:pPr>
      <w:r w:rsidRPr="00A3203D">
        <w:rPr>
          <w:lang w:eastAsia="zh-CN"/>
        </w:rPr>
        <w:t>UI Masking </w:t>
      </w:r>
    </w:p>
    <w:p w14:paraId="5BF70C35" w14:textId="77777777" w:rsidR="00CC313D" w:rsidRPr="00A3203D" w:rsidRDefault="00CC313D" w:rsidP="00CC313D">
      <w:pPr>
        <w:pStyle w:val="ListParagraph"/>
        <w:numPr>
          <w:ilvl w:val="0"/>
          <w:numId w:val="2"/>
        </w:numPr>
        <w:rPr>
          <w:lang w:eastAsia="zh-CN"/>
        </w:rPr>
      </w:pPr>
      <w:r w:rsidRPr="00A3203D">
        <w:rPr>
          <w:lang w:eastAsia="zh-CN"/>
        </w:rPr>
        <w:t>UI Logging </w:t>
      </w:r>
    </w:p>
    <w:p w14:paraId="65F3DC83" w14:textId="3AD0A74A" w:rsidR="009A2764" w:rsidRPr="00D632E1" w:rsidRDefault="009A2764" w:rsidP="00211892">
      <w:pPr>
        <w:rPr>
          <w:lang w:val="en-US"/>
        </w:rPr>
      </w:pPr>
      <w:r w:rsidRPr="00D632E1">
        <w:rPr>
          <w:lang w:val="en-US"/>
        </w:rPr>
        <w:t xml:space="preserve">In the next 2 hours, you will </w:t>
      </w:r>
      <w:r w:rsidR="006520C9" w:rsidRPr="00D632E1">
        <w:rPr>
          <w:lang w:val="en-US"/>
        </w:rPr>
        <w:t xml:space="preserve">gain an understanding of the workings of </w:t>
      </w:r>
      <w:r w:rsidR="005F6DE1" w:rsidRPr="00D632E1">
        <w:rPr>
          <w:lang w:val="en-US"/>
        </w:rPr>
        <w:t>the SAP UI data protection solutions</w:t>
      </w:r>
      <w:r w:rsidR="0022039F">
        <w:rPr>
          <w:lang w:val="en-US"/>
        </w:rPr>
        <w:t xml:space="preserve"> </w:t>
      </w:r>
      <w:r w:rsidR="006520C9" w:rsidRPr="00D632E1">
        <w:rPr>
          <w:lang w:val="en-US"/>
        </w:rPr>
        <w:t xml:space="preserve">and quickly </w:t>
      </w:r>
      <w:r w:rsidR="0022039F">
        <w:rPr>
          <w:lang w:val="en-US"/>
        </w:rPr>
        <w:t xml:space="preserve">go through the steps for </w:t>
      </w:r>
      <w:r w:rsidRPr="00D632E1">
        <w:rPr>
          <w:lang w:val="en-US"/>
        </w:rPr>
        <w:t>configur</w:t>
      </w:r>
      <w:r w:rsidR="006520C9" w:rsidRPr="00D632E1">
        <w:rPr>
          <w:lang w:val="en-US"/>
        </w:rPr>
        <w:t>ing</w:t>
      </w:r>
      <w:r w:rsidRPr="00D632E1">
        <w:rPr>
          <w:lang w:val="en-US"/>
        </w:rPr>
        <w:t xml:space="preserve"> 3 </w:t>
      </w:r>
      <w:r w:rsidR="00EC1ED8" w:rsidRPr="00D632E1">
        <w:rPr>
          <w:lang w:val="en-US"/>
        </w:rPr>
        <w:t>types of masking scenarios</w:t>
      </w:r>
      <w:r w:rsidR="00686FEC" w:rsidRPr="00D632E1">
        <w:rPr>
          <w:lang w:val="en-US"/>
        </w:rPr>
        <w:t xml:space="preserve"> based on real life use cases</w:t>
      </w:r>
      <w:r w:rsidR="009E4E86" w:rsidRPr="00D632E1">
        <w:rPr>
          <w:lang w:val="en-US"/>
        </w:rPr>
        <w:t xml:space="preserve"> </w:t>
      </w:r>
      <w:r w:rsidR="007B4C8A">
        <w:rPr>
          <w:lang w:val="en-US"/>
        </w:rPr>
        <w:t xml:space="preserve">in the </w:t>
      </w:r>
      <w:r w:rsidR="009E4E86" w:rsidRPr="00D632E1">
        <w:rPr>
          <w:lang w:val="en-US"/>
        </w:rPr>
        <w:t>materials management</w:t>
      </w:r>
      <w:r w:rsidR="007B4C8A">
        <w:rPr>
          <w:lang w:val="en-US"/>
        </w:rPr>
        <w:t xml:space="preserve"> area:</w:t>
      </w:r>
      <w:r w:rsidR="00686FEC" w:rsidRPr="00D632E1">
        <w:rPr>
          <w:lang w:val="en-US"/>
        </w:rPr>
        <w:t xml:space="preserve"> </w:t>
      </w:r>
    </w:p>
    <w:p w14:paraId="546A755C" w14:textId="055D3DCF" w:rsidR="00EC1ED8" w:rsidRPr="00D632E1" w:rsidRDefault="00DF0B9B" w:rsidP="005D31BA">
      <w:pPr>
        <w:pStyle w:val="ListParagraph"/>
        <w:numPr>
          <w:ilvl w:val="0"/>
          <w:numId w:val="2"/>
        </w:numPr>
      </w:pPr>
      <w:r w:rsidRPr="00D632E1">
        <w:t>A simple, role-driven m</w:t>
      </w:r>
      <w:r w:rsidR="00EC1ED8" w:rsidRPr="00D632E1">
        <w:t xml:space="preserve">asking </w:t>
      </w:r>
      <w:r w:rsidR="00AD6946">
        <w:t xml:space="preserve">of the </w:t>
      </w:r>
      <w:r w:rsidR="00EC1ED8" w:rsidRPr="00D632E1">
        <w:t>value of a field</w:t>
      </w:r>
      <w:r w:rsidR="00106D1E">
        <w:t xml:space="preserve">, so users </w:t>
      </w:r>
      <w:r w:rsidR="00CE569A" w:rsidRPr="00D632E1">
        <w:t>who have a need for the value</w:t>
      </w:r>
      <w:r w:rsidR="00106D1E">
        <w:t xml:space="preserve"> </w:t>
      </w:r>
      <w:r w:rsidR="00BA681A">
        <w:t xml:space="preserve">get to see it, while others </w:t>
      </w:r>
      <w:proofErr w:type="gramStart"/>
      <w:r w:rsidR="00BA681A">
        <w:t>don’t</w:t>
      </w:r>
      <w:r w:rsidR="00112E70">
        <w:t>;</w:t>
      </w:r>
      <w:proofErr w:type="gramEnd"/>
    </w:p>
    <w:p w14:paraId="4A35D175" w14:textId="06B61A1A" w:rsidR="0064356B" w:rsidRPr="00D632E1" w:rsidRDefault="00DF0B9B" w:rsidP="005D31BA">
      <w:pPr>
        <w:pStyle w:val="ListParagraph"/>
        <w:numPr>
          <w:ilvl w:val="0"/>
          <w:numId w:val="2"/>
        </w:numPr>
      </w:pPr>
      <w:r w:rsidRPr="00D632E1">
        <w:t xml:space="preserve">A masking scenario where you’re </w:t>
      </w:r>
      <w:r w:rsidR="00950EEB" w:rsidRPr="00D632E1">
        <w:t xml:space="preserve">dynamically obfuscating data based on properties of the data </w:t>
      </w:r>
      <w:r w:rsidR="0064356B" w:rsidRPr="00D632E1">
        <w:t>object</w:t>
      </w:r>
      <w:r w:rsidR="00112E70">
        <w:t>;</w:t>
      </w:r>
      <w:r w:rsidR="0064356B" w:rsidRPr="00D632E1">
        <w:t xml:space="preserve"> and lastly,</w:t>
      </w:r>
    </w:p>
    <w:p w14:paraId="4A244ACA" w14:textId="4BA2F467" w:rsidR="00486859" w:rsidRPr="00D632E1" w:rsidRDefault="0064356B" w:rsidP="005D31BA">
      <w:pPr>
        <w:pStyle w:val="ListParagraph"/>
        <w:numPr>
          <w:ilvl w:val="0"/>
          <w:numId w:val="2"/>
        </w:numPr>
      </w:pPr>
      <w:r w:rsidRPr="00D632E1">
        <w:t>A data blocking scenario where you’re</w:t>
      </w:r>
      <w:r w:rsidR="00486859" w:rsidRPr="00D632E1">
        <w:t xml:space="preserve"> authorizing or blocking the access to </w:t>
      </w:r>
      <w:r w:rsidR="006E7C65">
        <w:t xml:space="preserve">complete </w:t>
      </w:r>
      <w:r w:rsidR="00486859" w:rsidRPr="00D632E1">
        <w:t xml:space="preserve">data </w:t>
      </w:r>
      <w:r w:rsidR="00F67759">
        <w:t>records</w:t>
      </w:r>
      <w:r w:rsidR="006E7C65">
        <w:t>, again in a dynamic fashion.</w:t>
      </w:r>
    </w:p>
    <w:p w14:paraId="50B74473" w14:textId="0601BB44" w:rsidR="00C3204B" w:rsidRPr="00D632E1" w:rsidRDefault="00C3744D" w:rsidP="00686FEC">
      <w:pPr>
        <w:rPr>
          <w:lang w:val="en-US"/>
        </w:rPr>
      </w:pPr>
      <w:r w:rsidRPr="00D632E1">
        <w:rPr>
          <w:lang w:val="en-US"/>
        </w:rPr>
        <w:t xml:space="preserve">Configurations will be mainly done in </w:t>
      </w:r>
      <w:r w:rsidR="00817605" w:rsidRPr="00D632E1">
        <w:rPr>
          <w:lang w:val="en-US"/>
        </w:rPr>
        <w:t xml:space="preserve">the Fiori/UI5 </w:t>
      </w:r>
      <w:r w:rsidR="00D23F51" w:rsidRPr="00D632E1">
        <w:rPr>
          <w:lang w:val="en-US"/>
        </w:rPr>
        <w:t>based configuration app</w:t>
      </w:r>
      <w:r w:rsidR="00733AE9">
        <w:rPr>
          <w:lang w:val="en-US"/>
        </w:rPr>
        <w:t>,</w:t>
      </w:r>
      <w:r w:rsidR="00817605" w:rsidRPr="00D632E1">
        <w:rPr>
          <w:lang w:val="en-US"/>
        </w:rPr>
        <w:t xml:space="preserve"> while the actual use cases </w:t>
      </w:r>
      <w:r w:rsidR="00D13D9A" w:rsidRPr="00D632E1">
        <w:rPr>
          <w:lang w:val="en-US"/>
        </w:rPr>
        <w:t xml:space="preserve">are based on SAP GUI </w:t>
      </w:r>
      <w:r w:rsidR="00733AE9">
        <w:rPr>
          <w:lang w:val="en-US"/>
        </w:rPr>
        <w:t xml:space="preserve">transactions </w:t>
      </w:r>
      <w:r w:rsidR="00D13D9A" w:rsidRPr="00D632E1">
        <w:rPr>
          <w:lang w:val="en-US"/>
        </w:rPr>
        <w:t>(</w:t>
      </w:r>
      <w:r w:rsidR="00733AE9">
        <w:rPr>
          <w:lang w:val="en-US"/>
        </w:rPr>
        <w:t xml:space="preserve">for the reason that </w:t>
      </w:r>
      <w:r w:rsidR="00D13D9A" w:rsidRPr="00D632E1">
        <w:rPr>
          <w:lang w:val="en-US"/>
        </w:rPr>
        <w:t xml:space="preserve">data structures </w:t>
      </w:r>
      <w:r w:rsidR="00733AE9">
        <w:rPr>
          <w:lang w:val="en-US"/>
        </w:rPr>
        <w:t xml:space="preserve">and thus </w:t>
      </w:r>
      <w:r w:rsidR="00D52076">
        <w:rPr>
          <w:lang w:val="en-US"/>
        </w:rPr>
        <w:t>configurations</w:t>
      </w:r>
      <w:r w:rsidR="00F2414E" w:rsidRPr="00D632E1">
        <w:rPr>
          <w:lang w:val="en-US"/>
        </w:rPr>
        <w:t xml:space="preserve"> </w:t>
      </w:r>
      <w:r w:rsidR="00B06334" w:rsidRPr="00D632E1">
        <w:rPr>
          <w:lang w:val="en-US"/>
        </w:rPr>
        <w:t xml:space="preserve">are </w:t>
      </w:r>
      <w:r w:rsidR="00D52076">
        <w:rPr>
          <w:lang w:val="en-US"/>
        </w:rPr>
        <w:t>more intuitive</w:t>
      </w:r>
      <w:r w:rsidR="00F2414E" w:rsidRPr="00D632E1">
        <w:rPr>
          <w:lang w:val="en-US"/>
        </w:rPr>
        <w:t xml:space="preserve"> </w:t>
      </w:r>
      <w:r w:rsidR="00D13D9A" w:rsidRPr="00D632E1">
        <w:rPr>
          <w:lang w:val="en-US"/>
        </w:rPr>
        <w:t xml:space="preserve">compared </w:t>
      </w:r>
      <w:r w:rsidR="00733AE9">
        <w:rPr>
          <w:lang w:val="en-US"/>
        </w:rPr>
        <w:t xml:space="preserve">to </w:t>
      </w:r>
      <w:proofErr w:type="gramStart"/>
      <w:r w:rsidR="00D13D9A" w:rsidRPr="00D632E1">
        <w:rPr>
          <w:lang w:val="en-US"/>
        </w:rPr>
        <w:t>e.g.</w:t>
      </w:r>
      <w:proofErr w:type="gramEnd"/>
      <w:r w:rsidR="00D13D9A" w:rsidRPr="00D632E1">
        <w:rPr>
          <w:lang w:val="en-US"/>
        </w:rPr>
        <w:t xml:space="preserve"> </w:t>
      </w:r>
      <w:r w:rsidR="00C3204B" w:rsidRPr="00D632E1">
        <w:rPr>
          <w:lang w:val="en-US"/>
        </w:rPr>
        <w:t xml:space="preserve">UI5/Fiori based applications). </w:t>
      </w:r>
    </w:p>
    <w:p w14:paraId="7489B1DE" w14:textId="77777777" w:rsidR="0022039F" w:rsidRPr="00DC59AB" w:rsidRDefault="0022039F" w:rsidP="0022039F">
      <w:pPr>
        <w:rPr>
          <w:rFonts w:ascii="Segoe UI" w:hAnsi="Segoe UI" w:cs="Segoe UI"/>
          <w:sz w:val="18"/>
          <w:szCs w:val="18"/>
          <w:lang w:val="en-US" w:eastAsia="zh-CN"/>
        </w:rPr>
      </w:pPr>
      <w:r w:rsidRPr="00DC59AB">
        <w:rPr>
          <w:lang w:val="en-US" w:eastAsia="zh-CN"/>
        </w:rPr>
        <w:t xml:space="preserve">This demo scenario guide is focused on the </w:t>
      </w:r>
      <w:r w:rsidRPr="00DC59AB">
        <w:rPr>
          <w:b/>
          <w:bCs/>
          <w:lang w:val="en-US" w:eastAsia="zh-CN"/>
        </w:rPr>
        <w:t>UI Masking</w:t>
      </w:r>
      <w:r w:rsidRPr="00DC59AB">
        <w:rPr>
          <w:lang w:val="en-US" w:eastAsia="zh-CN"/>
        </w:rPr>
        <w:t xml:space="preserve"> solution.</w:t>
      </w:r>
      <w:r>
        <w:rPr>
          <w:lang w:val="en-US" w:eastAsia="zh-CN"/>
        </w:rPr>
        <w:t xml:space="preserve"> If you are interested, there is a “bonus” minimal viable logging scenario included in this script; you will be prompted to activate at the beginning of the actual training.</w:t>
      </w:r>
    </w:p>
    <w:p w14:paraId="0CDE51FE" w14:textId="71AE925A" w:rsidR="00686FEC" w:rsidRPr="00D632E1" w:rsidRDefault="00686FEC" w:rsidP="00686FEC">
      <w:pPr>
        <w:rPr>
          <w:lang w:val="en-US"/>
        </w:rPr>
      </w:pPr>
      <w:r w:rsidRPr="00D632E1">
        <w:rPr>
          <w:lang w:val="en-US"/>
        </w:rPr>
        <w:t xml:space="preserve">We wish you </w:t>
      </w:r>
      <w:r w:rsidR="0094305F" w:rsidRPr="00D632E1">
        <w:rPr>
          <w:lang w:val="en-US"/>
        </w:rPr>
        <w:t xml:space="preserve">an interesting </w:t>
      </w:r>
      <w:r w:rsidR="00315589" w:rsidRPr="00D632E1">
        <w:rPr>
          <w:lang w:val="en-US"/>
        </w:rPr>
        <w:t>session</w:t>
      </w:r>
      <w:r w:rsidR="00866AFC">
        <w:rPr>
          <w:lang w:val="en-US"/>
        </w:rPr>
        <w:t xml:space="preserve">. We </w:t>
      </w:r>
      <w:r w:rsidR="0094305F" w:rsidRPr="00D632E1">
        <w:rPr>
          <w:lang w:val="en-US"/>
        </w:rPr>
        <w:t xml:space="preserve">look forward to your feedback on the usefulness of the training both from context as well as </w:t>
      </w:r>
      <w:r w:rsidR="00F66BC4" w:rsidRPr="00D632E1">
        <w:rPr>
          <w:lang w:val="en-US"/>
        </w:rPr>
        <w:t>usability perspective!</w:t>
      </w:r>
    </w:p>
    <w:p w14:paraId="5EF3A609" w14:textId="47982007" w:rsidR="00F66BC4" w:rsidRPr="00E74C7E" w:rsidRDefault="00F66BC4" w:rsidP="00CE34BA">
      <w:pPr>
        <w:pStyle w:val="Heading2"/>
        <w:numPr>
          <w:ilvl w:val="0"/>
          <w:numId w:val="26"/>
        </w:numPr>
        <w:ind w:left="426"/>
      </w:pPr>
      <w:bookmarkStart w:id="3" w:name="_Toc148094856"/>
      <w:r w:rsidRPr="00E74C7E">
        <w:t xml:space="preserve">Introduction to UIDP </w:t>
      </w:r>
      <w:r w:rsidR="008C7A71" w:rsidRPr="00E74C7E">
        <w:t>M</w:t>
      </w:r>
      <w:r w:rsidRPr="00E74C7E">
        <w:t>asking</w:t>
      </w:r>
      <w:bookmarkEnd w:id="3"/>
    </w:p>
    <w:p w14:paraId="7FE80266" w14:textId="5827F171" w:rsidR="00DC59AB" w:rsidRPr="00DC59AB" w:rsidRDefault="00DC59AB" w:rsidP="000F5263">
      <w:pPr>
        <w:rPr>
          <w:rFonts w:ascii="Segoe UI" w:hAnsi="Segoe UI" w:cs="Segoe UI"/>
          <w:sz w:val="18"/>
          <w:szCs w:val="18"/>
          <w:lang w:val="en-US" w:eastAsia="zh-CN"/>
        </w:rPr>
      </w:pPr>
      <w:r w:rsidRPr="00DC59AB">
        <w:rPr>
          <w:lang w:val="en-US" w:eastAsia="zh-CN"/>
        </w:rPr>
        <w:t>New legislation worldwide makes companies responsible for controlling who can access, view, and modify sensitive data internally</w:t>
      </w:r>
      <w:r w:rsidR="00B26D65">
        <w:rPr>
          <w:lang w:val="en-US" w:eastAsia="zh-CN"/>
        </w:rPr>
        <w:t xml:space="preserve">; both for </w:t>
      </w:r>
      <w:r w:rsidRPr="00DC59AB">
        <w:rPr>
          <w:lang w:val="en-US" w:eastAsia="zh-CN"/>
        </w:rPr>
        <w:t>tracking access</w:t>
      </w:r>
      <w:r w:rsidR="00B26D65">
        <w:rPr>
          <w:lang w:val="en-US" w:eastAsia="zh-CN"/>
        </w:rPr>
        <w:t xml:space="preserve"> as well as further </w:t>
      </w:r>
      <w:r w:rsidRPr="00DC59AB">
        <w:rPr>
          <w:lang w:val="en-US" w:eastAsia="zh-CN"/>
        </w:rPr>
        <w:t>securing sensitive data. This requires a flexible, granular way to limit access to critical fields to authorized users. </w:t>
      </w:r>
    </w:p>
    <w:p w14:paraId="02B0F8EC" w14:textId="6D202884" w:rsidR="00DC59AB" w:rsidRPr="00DC59AB" w:rsidRDefault="00DC59AB" w:rsidP="000F5263">
      <w:pPr>
        <w:rPr>
          <w:rFonts w:ascii="Segoe UI" w:hAnsi="Segoe UI" w:cs="Segoe UI"/>
          <w:sz w:val="18"/>
          <w:szCs w:val="18"/>
          <w:lang w:val="en-US" w:eastAsia="zh-CN"/>
        </w:rPr>
      </w:pPr>
      <w:r w:rsidRPr="00DC59AB">
        <w:rPr>
          <w:lang w:val="en-US" w:eastAsia="zh-CN"/>
        </w:rPr>
        <w:t xml:space="preserve">To </w:t>
      </w:r>
      <w:r w:rsidR="004A1157">
        <w:rPr>
          <w:lang w:val="en-US" w:eastAsia="zh-CN"/>
        </w:rPr>
        <w:t>this</w:t>
      </w:r>
      <w:r w:rsidRPr="00DC59AB">
        <w:rPr>
          <w:lang w:val="en-US" w:eastAsia="zh-CN"/>
        </w:rPr>
        <w:t xml:space="preserve"> end, the </w:t>
      </w:r>
      <w:r w:rsidR="007C7F37">
        <w:rPr>
          <w:lang w:val="en-US" w:eastAsia="zh-CN"/>
        </w:rPr>
        <w:t>standard SAP r</w:t>
      </w:r>
      <w:r w:rsidRPr="00DC59AB">
        <w:rPr>
          <w:lang w:val="en-US" w:eastAsia="zh-CN"/>
        </w:rPr>
        <w:t xml:space="preserve">oles &amp; </w:t>
      </w:r>
      <w:r w:rsidR="007C7F37">
        <w:rPr>
          <w:lang w:val="en-US" w:eastAsia="zh-CN"/>
        </w:rPr>
        <w:t>a</w:t>
      </w:r>
      <w:r w:rsidRPr="00DC59AB">
        <w:rPr>
          <w:lang w:val="en-US" w:eastAsia="zh-CN"/>
        </w:rPr>
        <w:t xml:space="preserve">uthorizations concept alone may not be sufficient to fulfil the customer’s requirements, prompting a field-centric data protection solution – which SAP offers as an add-on software solution called </w:t>
      </w:r>
      <w:r w:rsidRPr="00DC59AB">
        <w:rPr>
          <w:i/>
          <w:iCs/>
          <w:lang w:val="en-US" w:eastAsia="zh-CN"/>
        </w:rPr>
        <w:t>UI Data Protection Masking</w:t>
      </w:r>
      <w:r w:rsidRPr="00DC59AB">
        <w:rPr>
          <w:lang w:val="en-US" w:eastAsia="zh-CN"/>
        </w:rPr>
        <w:t xml:space="preserve"> (or </w:t>
      </w:r>
      <w:r w:rsidRPr="00DC59AB">
        <w:rPr>
          <w:i/>
          <w:iCs/>
          <w:lang w:val="en-US" w:eastAsia="zh-CN"/>
        </w:rPr>
        <w:t>UI Masking</w:t>
      </w:r>
      <w:r w:rsidRPr="00DC59AB">
        <w:rPr>
          <w:lang w:val="en-US" w:eastAsia="zh-CN"/>
        </w:rPr>
        <w:t xml:space="preserve"> for short). </w:t>
      </w:r>
    </w:p>
    <w:p w14:paraId="5A4A1E92" w14:textId="51BCBAF4" w:rsidR="00DC59AB" w:rsidRDefault="00DC59AB" w:rsidP="000F5263">
      <w:pPr>
        <w:rPr>
          <w:lang w:val="en-US" w:eastAsia="zh-CN"/>
        </w:rPr>
      </w:pPr>
      <w:r w:rsidRPr="00DC59AB">
        <w:rPr>
          <w:lang w:val="en-US" w:eastAsia="zh-CN"/>
        </w:rPr>
        <w:t xml:space="preserve">The main features of </w:t>
      </w:r>
      <w:r w:rsidRPr="00DC59AB">
        <w:rPr>
          <w:i/>
          <w:iCs/>
          <w:lang w:val="en-US" w:eastAsia="zh-CN"/>
        </w:rPr>
        <w:t>UI Masking</w:t>
      </w:r>
      <w:r w:rsidRPr="00DC59AB">
        <w:rPr>
          <w:lang w:val="en-US" w:eastAsia="zh-CN"/>
        </w:rPr>
        <w:t xml:space="preserve"> are: </w:t>
      </w:r>
    </w:p>
    <w:p w14:paraId="6883A0A7" w14:textId="7E8C433E" w:rsidR="00DC59AB" w:rsidRPr="00A3203D" w:rsidRDefault="004C6D6B" w:rsidP="00A3203D">
      <w:pPr>
        <w:pStyle w:val="ListParagraph"/>
        <w:numPr>
          <w:ilvl w:val="0"/>
          <w:numId w:val="2"/>
        </w:numPr>
        <w:rPr>
          <w:lang w:eastAsia="zh-CN"/>
        </w:rPr>
      </w:pPr>
      <w:r>
        <w:rPr>
          <w:lang w:eastAsia="zh-CN"/>
        </w:rPr>
        <w:t xml:space="preserve">Ability to display freely configurable data and screen fields </w:t>
      </w:r>
      <w:r w:rsidR="004349B8">
        <w:rPr>
          <w:lang w:eastAsia="zh-CN"/>
        </w:rPr>
        <w:t xml:space="preserve">in a </w:t>
      </w:r>
      <w:r w:rsidR="00DC59AB" w:rsidRPr="00A3203D">
        <w:rPr>
          <w:lang w:eastAsia="zh-CN"/>
        </w:rPr>
        <w:t xml:space="preserve">protected </w:t>
      </w:r>
      <w:r w:rsidR="00FD34C6">
        <w:rPr>
          <w:lang w:eastAsia="zh-CN"/>
        </w:rPr>
        <w:t>fashion</w:t>
      </w:r>
      <w:r w:rsidR="00DC59AB" w:rsidRPr="00A3203D">
        <w:rPr>
          <w:lang w:eastAsia="zh-CN"/>
        </w:rPr>
        <w:t>. </w:t>
      </w:r>
    </w:p>
    <w:p w14:paraId="1CB720CE" w14:textId="70B7A247" w:rsidR="00DC59AB" w:rsidRPr="00A3203D" w:rsidRDefault="004349B8" w:rsidP="00A3203D">
      <w:pPr>
        <w:pStyle w:val="ListParagraph"/>
        <w:numPr>
          <w:ilvl w:val="0"/>
          <w:numId w:val="2"/>
        </w:numPr>
        <w:rPr>
          <w:lang w:eastAsia="zh-CN"/>
        </w:rPr>
      </w:pPr>
      <w:r>
        <w:rPr>
          <w:lang w:eastAsia="zh-CN"/>
        </w:rPr>
        <w:t xml:space="preserve">Ability to </w:t>
      </w:r>
      <w:r w:rsidR="00FE73D1">
        <w:rPr>
          <w:lang w:eastAsia="zh-CN"/>
        </w:rPr>
        <w:t xml:space="preserve">protect </w:t>
      </w:r>
      <w:r>
        <w:rPr>
          <w:lang w:eastAsia="zh-CN"/>
        </w:rPr>
        <w:t>freely configurable data records</w:t>
      </w:r>
      <w:r w:rsidR="007C7F37">
        <w:rPr>
          <w:lang w:eastAsia="zh-CN"/>
        </w:rPr>
        <w:t xml:space="preserve">, </w:t>
      </w:r>
      <w:proofErr w:type="gramStart"/>
      <w:r w:rsidR="00F20D56">
        <w:rPr>
          <w:lang w:eastAsia="zh-CN"/>
        </w:rPr>
        <w:t>e.g.</w:t>
      </w:r>
      <w:proofErr w:type="gramEnd"/>
      <w:r w:rsidR="00F20D56">
        <w:rPr>
          <w:lang w:eastAsia="zh-CN"/>
        </w:rPr>
        <w:t xml:space="preserve"> by</w:t>
      </w:r>
      <w:r w:rsidR="007F3650">
        <w:rPr>
          <w:lang w:eastAsia="zh-CN"/>
        </w:rPr>
        <w:t xml:space="preserve"> </w:t>
      </w:r>
      <w:r w:rsidR="00DC59AB" w:rsidRPr="00A3203D">
        <w:rPr>
          <w:lang w:eastAsia="zh-CN"/>
        </w:rPr>
        <w:t xml:space="preserve">disabling or blocking </w:t>
      </w:r>
      <w:r w:rsidR="00F20D56">
        <w:rPr>
          <w:lang w:eastAsia="zh-CN"/>
        </w:rPr>
        <w:t xml:space="preserve">access to a data record; </w:t>
      </w:r>
      <w:r w:rsidR="00D74AC4" w:rsidRPr="00A3203D">
        <w:rPr>
          <w:lang w:eastAsia="zh-CN"/>
        </w:rPr>
        <w:t>suppressing lines in tables</w:t>
      </w:r>
      <w:r w:rsidR="00D74AC4">
        <w:rPr>
          <w:lang w:eastAsia="zh-CN"/>
        </w:rPr>
        <w:t xml:space="preserve">; </w:t>
      </w:r>
      <w:r w:rsidR="00DC59AB" w:rsidRPr="00A3203D">
        <w:rPr>
          <w:lang w:eastAsia="zh-CN"/>
        </w:rPr>
        <w:t>restricting navigation</w:t>
      </w:r>
      <w:r w:rsidR="00D74AC4">
        <w:rPr>
          <w:lang w:eastAsia="zh-CN"/>
        </w:rPr>
        <w:t xml:space="preserve"> and output options</w:t>
      </w:r>
      <w:r w:rsidR="007C7F37">
        <w:rPr>
          <w:lang w:eastAsia="zh-CN"/>
        </w:rPr>
        <w:t>.</w:t>
      </w:r>
    </w:p>
    <w:p w14:paraId="38723529" w14:textId="0B916499" w:rsidR="00DC59AB" w:rsidRPr="00A3203D" w:rsidRDefault="00856FDE" w:rsidP="00A3203D">
      <w:pPr>
        <w:pStyle w:val="ListParagraph"/>
        <w:numPr>
          <w:ilvl w:val="0"/>
          <w:numId w:val="2"/>
        </w:numPr>
        <w:rPr>
          <w:lang w:eastAsia="zh-CN"/>
        </w:rPr>
      </w:pPr>
      <w:r>
        <w:rPr>
          <w:lang w:eastAsia="zh-CN"/>
        </w:rPr>
        <w:t xml:space="preserve">Real time determination </w:t>
      </w:r>
      <w:r w:rsidR="00452DCD">
        <w:rPr>
          <w:lang w:eastAsia="zh-CN"/>
        </w:rPr>
        <w:t xml:space="preserve">whether a user is </w:t>
      </w:r>
      <w:r w:rsidR="00DC59AB" w:rsidRPr="00A3203D">
        <w:rPr>
          <w:lang w:eastAsia="zh-CN"/>
        </w:rPr>
        <w:t>authorized to access data</w:t>
      </w:r>
      <w:r w:rsidR="00290CCA">
        <w:rPr>
          <w:lang w:eastAsia="zh-CN"/>
        </w:rPr>
        <w:t xml:space="preserve"> </w:t>
      </w:r>
      <w:r>
        <w:rPr>
          <w:lang w:eastAsia="zh-CN"/>
        </w:rPr>
        <w:t>in protected or unprotected fashion.</w:t>
      </w:r>
    </w:p>
    <w:p w14:paraId="106E33D3" w14:textId="543D184D" w:rsidR="00DC59AB" w:rsidRPr="00A3203D" w:rsidRDefault="00171DBB" w:rsidP="00A3203D">
      <w:pPr>
        <w:pStyle w:val="ListParagraph"/>
        <w:numPr>
          <w:ilvl w:val="0"/>
          <w:numId w:val="2"/>
        </w:numPr>
        <w:rPr>
          <w:lang w:eastAsia="zh-CN"/>
        </w:rPr>
      </w:pPr>
      <w:r>
        <w:rPr>
          <w:lang w:eastAsia="zh-CN"/>
        </w:rPr>
        <w:t>A</w:t>
      </w:r>
      <w:r w:rsidR="00DC59AB" w:rsidRPr="00A3203D">
        <w:rPr>
          <w:lang w:eastAsia="zh-CN"/>
        </w:rPr>
        <w:t>pply</w:t>
      </w:r>
      <w:r w:rsidR="006A4C89">
        <w:rPr>
          <w:lang w:eastAsia="zh-CN"/>
        </w:rPr>
        <w:t xml:space="preserve">ing </w:t>
      </w:r>
      <w:r w:rsidR="005D4975">
        <w:rPr>
          <w:lang w:eastAsia="zh-CN"/>
        </w:rPr>
        <w:t xml:space="preserve">dynamic and </w:t>
      </w:r>
      <w:r w:rsidR="006A4C89">
        <w:rPr>
          <w:lang w:eastAsia="zh-CN"/>
        </w:rPr>
        <w:t xml:space="preserve">context aware </w:t>
      </w:r>
      <w:r w:rsidR="00DC59AB" w:rsidRPr="00A3203D">
        <w:rPr>
          <w:lang w:eastAsia="zh-CN"/>
        </w:rPr>
        <w:t>authorizations</w:t>
      </w:r>
      <w:r>
        <w:rPr>
          <w:lang w:eastAsia="zh-CN"/>
        </w:rPr>
        <w:t>,</w:t>
      </w:r>
      <w:r w:rsidR="006A4C89">
        <w:rPr>
          <w:lang w:eastAsia="zh-CN"/>
        </w:rPr>
        <w:t xml:space="preserve"> based on </w:t>
      </w:r>
      <w:r w:rsidR="00DC59AB" w:rsidRPr="00A3203D">
        <w:rPr>
          <w:lang w:eastAsia="zh-CN"/>
        </w:rPr>
        <w:t>meta</w:t>
      </w:r>
      <w:r w:rsidR="00AC2986">
        <w:rPr>
          <w:lang w:eastAsia="zh-CN"/>
        </w:rPr>
        <w:t xml:space="preserve"> </w:t>
      </w:r>
      <w:r w:rsidR="00DC59AB" w:rsidRPr="00A3203D">
        <w:rPr>
          <w:lang w:eastAsia="zh-CN"/>
        </w:rPr>
        <w:t xml:space="preserve">data </w:t>
      </w:r>
      <w:r w:rsidR="006A4C89">
        <w:rPr>
          <w:lang w:eastAsia="zh-CN"/>
        </w:rPr>
        <w:t xml:space="preserve">(attributes) of </w:t>
      </w:r>
      <w:r w:rsidR="00A41FE9">
        <w:rPr>
          <w:lang w:eastAsia="zh-CN"/>
        </w:rPr>
        <w:t>the user and</w:t>
      </w:r>
      <w:r w:rsidR="00AC2986">
        <w:rPr>
          <w:lang w:eastAsia="zh-CN"/>
        </w:rPr>
        <w:t>/or</w:t>
      </w:r>
      <w:r w:rsidR="00A41FE9">
        <w:rPr>
          <w:lang w:eastAsia="zh-CN"/>
        </w:rPr>
        <w:t xml:space="preserve"> </w:t>
      </w:r>
      <w:r w:rsidR="00AC2986">
        <w:rPr>
          <w:lang w:eastAsia="zh-CN"/>
        </w:rPr>
        <w:t xml:space="preserve">a </w:t>
      </w:r>
      <w:r w:rsidR="00A41FE9">
        <w:rPr>
          <w:lang w:eastAsia="zh-CN"/>
        </w:rPr>
        <w:t>data record</w:t>
      </w:r>
      <w:r w:rsidR="005D4975">
        <w:rPr>
          <w:lang w:eastAsia="zh-CN"/>
        </w:rPr>
        <w:t>.</w:t>
      </w:r>
    </w:p>
    <w:p w14:paraId="6EC6D587" w14:textId="021129ED" w:rsidR="00DC59AB" w:rsidRPr="00A3203D" w:rsidRDefault="00B63039" w:rsidP="00A3203D">
      <w:pPr>
        <w:pStyle w:val="ListParagraph"/>
        <w:numPr>
          <w:ilvl w:val="0"/>
          <w:numId w:val="2"/>
        </w:numPr>
        <w:rPr>
          <w:lang w:eastAsia="zh-CN"/>
        </w:rPr>
      </w:pPr>
      <w:r>
        <w:rPr>
          <w:lang w:eastAsia="zh-CN"/>
        </w:rPr>
        <w:t xml:space="preserve">Enforcing </w:t>
      </w:r>
      <w:r w:rsidR="00FA6CA9">
        <w:rPr>
          <w:lang w:eastAsia="zh-CN"/>
        </w:rPr>
        <w:t xml:space="preserve">controls </w:t>
      </w:r>
      <w:r w:rsidR="00A42026">
        <w:rPr>
          <w:lang w:eastAsia="zh-CN"/>
        </w:rPr>
        <w:t>for</w:t>
      </w:r>
      <w:r>
        <w:rPr>
          <w:lang w:eastAsia="zh-CN"/>
        </w:rPr>
        <w:t xml:space="preserve"> </w:t>
      </w:r>
      <w:r w:rsidR="00220291">
        <w:rPr>
          <w:lang w:eastAsia="zh-CN"/>
        </w:rPr>
        <w:t xml:space="preserve">checking authorizations and </w:t>
      </w:r>
      <w:r>
        <w:rPr>
          <w:lang w:eastAsia="zh-CN"/>
        </w:rPr>
        <w:t>reveal</w:t>
      </w:r>
      <w:r w:rsidR="00220291">
        <w:rPr>
          <w:lang w:eastAsia="zh-CN"/>
        </w:rPr>
        <w:t>ing</w:t>
      </w:r>
      <w:r>
        <w:rPr>
          <w:lang w:eastAsia="zh-CN"/>
        </w:rPr>
        <w:t xml:space="preserve"> data </w:t>
      </w:r>
      <w:r w:rsidR="00220291">
        <w:rPr>
          <w:lang w:eastAsia="zh-CN"/>
        </w:rPr>
        <w:t>“</w:t>
      </w:r>
      <w:r>
        <w:rPr>
          <w:lang w:eastAsia="zh-CN"/>
        </w:rPr>
        <w:t>on demand</w:t>
      </w:r>
      <w:r w:rsidR="00220291">
        <w:rPr>
          <w:lang w:eastAsia="zh-CN"/>
        </w:rPr>
        <w:t>”</w:t>
      </w:r>
      <w:r w:rsidR="00A42026">
        <w:rPr>
          <w:lang w:eastAsia="zh-CN"/>
        </w:rPr>
        <w:t xml:space="preserve">: </w:t>
      </w:r>
      <w:r w:rsidR="00DC59AB" w:rsidRPr="00A3203D">
        <w:rPr>
          <w:lang w:eastAsia="zh-CN"/>
        </w:rPr>
        <w:t>sensitive fields are initially masked</w:t>
      </w:r>
      <w:r w:rsidR="00E40BD7">
        <w:rPr>
          <w:lang w:eastAsia="zh-CN"/>
        </w:rPr>
        <w:t>,</w:t>
      </w:r>
      <w:r w:rsidR="00220291">
        <w:rPr>
          <w:lang w:eastAsia="zh-CN"/>
        </w:rPr>
        <w:t xml:space="preserve"> </w:t>
      </w:r>
      <w:r w:rsidR="00DC59AB" w:rsidRPr="00A3203D">
        <w:rPr>
          <w:lang w:eastAsia="zh-CN"/>
        </w:rPr>
        <w:t>independent of a user’s authorization</w:t>
      </w:r>
      <w:r w:rsidR="00E40BD7">
        <w:rPr>
          <w:lang w:eastAsia="zh-CN"/>
        </w:rPr>
        <w:t>.</w:t>
      </w:r>
      <w:r w:rsidR="0080799B">
        <w:rPr>
          <w:lang w:eastAsia="zh-CN"/>
        </w:rPr>
        <w:t xml:space="preserve"> </w:t>
      </w:r>
      <w:r w:rsidR="003B645D">
        <w:rPr>
          <w:lang w:eastAsia="zh-CN"/>
        </w:rPr>
        <w:t>Authorization check</w:t>
      </w:r>
      <w:r w:rsidR="008E35A6">
        <w:rPr>
          <w:lang w:eastAsia="zh-CN"/>
        </w:rPr>
        <w:t xml:space="preserve"> can be requested by the user, </w:t>
      </w:r>
      <w:r w:rsidR="00A42026">
        <w:rPr>
          <w:lang w:eastAsia="zh-CN"/>
        </w:rPr>
        <w:t xml:space="preserve">potentially </w:t>
      </w:r>
      <w:r w:rsidR="008E35A6">
        <w:rPr>
          <w:lang w:eastAsia="zh-CN"/>
        </w:rPr>
        <w:t>requiring a</w:t>
      </w:r>
      <w:r w:rsidR="00987D99">
        <w:rPr>
          <w:lang w:eastAsia="zh-CN"/>
        </w:rPr>
        <w:t xml:space="preserve">dditional approval and resulting in un-masking if appropriate. The actions and results are </w:t>
      </w:r>
      <w:r w:rsidR="00DC59AB" w:rsidRPr="00A3203D">
        <w:rPr>
          <w:lang w:eastAsia="zh-CN"/>
        </w:rPr>
        <w:t>recorded for review and audit purposes. </w:t>
      </w:r>
    </w:p>
    <w:p w14:paraId="249D459E" w14:textId="3DD3E1EE" w:rsidR="00DC59AB" w:rsidRPr="00E74C7E" w:rsidRDefault="009800FD" w:rsidP="00CE34BA">
      <w:pPr>
        <w:pStyle w:val="Heading2"/>
        <w:numPr>
          <w:ilvl w:val="0"/>
          <w:numId w:val="26"/>
        </w:numPr>
        <w:ind w:left="426"/>
      </w:pPr>
      <w:bookmarkStart w:id="4" w:name="_Toc148094857"/>
      <w:r w:rsidRPr="00E74C7E">
        <w:t>Quick live product demo</w:t>
      </w:r>
      <w:bookmarkEnd w:id="4"/>
      <w:r w:rsidR="006A2F1F" w:rsidRPr="00E74C7E">
        <w:t xml:space="preserve"> </w:t>
      </w:r>
    </w:p>
    <w:p w14:paraId="048F2E1F" w14:textId="68DCB744" w:rsidR="009800FD" w:rsidRPr="00D632E1" w:rsidRDefault="009800FD" w:rsidP="00DB617D">
      <w:pPr>
        <w:rPr>
          <w:lang w:val="en-US" w:eastAsia="zh-CN"/>
        </w:rPr>
      </w:pPr>
      <w:r w:rsidRPr="00D632E1">
        <w:rPr>
          <w:lang w:val="en-US" w:eastAsia="zh-CN"/>
        </w:rPr>
        <w:t xml:space="preserve">For introduction, the following demo is closely based on a </w:t>
      </w:r>
      <w:proofErr w:type="gramStart"/>
      <w:r w:rsidRPr="00D632E1">
        <w:rPr>
          <w:lang w:val="en-US" w:eastAsia="zh-CN"/>
        </w:rPr>
        <w:t>real life</w:t>
      </w:r>
      <w:proofErr w:type="gramEnd"/>
      <w:r w:rsidRPr="00D632E1">
        <w:rPr>
          <w:lang w:val="en-US" w:eastAsia="zh-CN"/>
        </w:rPr>
        <w:t xml:space="preserve"> scenario</w:t>
      </w:r>
      <w:r w:rsidR="002434C3">
        <w:rPr>
          <w:lang w:val="en-US" w:eastAsia="zh-CN"/>
        </w:rPr>
        <w:t xml:space="preserve"> (a</w:t>
      </w:r>
      <w:r w:rsidR="00196484" w:rsidRPr="00D632E1">
        <w:rPr>
          <w:lang w:val="en-US" w:eastAsia="zh-CN"/>
        </w:rPr>
        <w:t>ll data and names are fictitious</w:t>
      </w:r>
      <w:r w:rsidR="002434C3">
        <w:rPr>
          <w:lang w:val="en-US" w:eastAsia="zh-CN"/>
        </w:rPr>
        <w:t>)</w:t>
      </w:r>
      <w:r w:rsidR="008E196F">
        <w:rPr>
          <w:lang w:val="en-US" w:eastAsia="zh-CN"/>
        </w:rPr>
        <w:t>.</w:t>
      </w:r>
    </w:p>
    <w:p w14:paraId="40849431" w14:textId="2E1F1C19" w:rsidR="00DC59AB" w:rsidRPr="002A2942" w:rsidRDefault="003F6151" w:rsidP="00764C26">
      <w:pPr>
        <w:pStyle w:val="Heading3"/>
        <w:numPr>
          <w:ilvl w:val="0"/>
          <w:numId w:val="27"/>
        </w:numPr>
        <w:ind w:left="426"/>
        <w:rPr>
          <w:b/>
          <w:bCs/>
        </w:rPr>
      </w:pPr>
      <w:r w:rsidRPr="002A2942">
        <w:rPr>
          <w:b/>
          <w:bCs/>
        </w:rPr>
        <w:t>Demo b</w:t>
      </w:r>
      <w:r w:rsidR="00DC59AB" w:rsidRPr="002A2942">
        <w:rPr>
          <w:b/>
          <w:bCs/>
        </w:rPr>
        <w:t>ackstory </w:t>
      </w:r>
    </w:p>
    <w:p w14:paraId="3935F4D1" w14:textId="11863935" w:rsidR="00DC59AB" w:rsidRPr="00DC59AB" w:rsidRDefault="00DC59AB" w:rsidP="00DB617D">
      <w:pPr>
        <w:rPr>
          <w:rFonts w:ascii="Segoe UI" w:hAnsi="Segoe UI" w:cs="Segoe UI"/>
          <w:sz w:val="18"/>
          <w:szCs w:val="18"/>
          <w:lang w:val="en-US" w:eastAsia="zh-CN"/>
        </w:rPr>
      </w:pPr>
      <w:r w:rsidRPr="00DC59AB">
        <w:rPr>
          <w:lang w:val="en-US" w:eastAsia="zh-CN"/>
        </w:rPr>
        <w:t xml:space="preserve">Fictitious company </w:t>
      </w:r>
      <w:proofErr w:type="spellStart"/>
      <w:r w:rsidRPr="00DC59AB">
        <w:rPr>
          <w:i/>
          <w:iCs/>
          <w:lang w:val="en-US" w:eastAsia="zh-CN"/>
        </w:rPr>
        <w:t>DeltaBike</w:t>
      </w:r>
      <w:proofErr w:type="spellEnd"/>
      <w:r w:rsidRPr="00DC59AB">
        <w:rPr>
          <w:lang w:val="en-US" w:eastAsia="zh-CN"/>
        </w:rPr>
        <w:t xml:space="preserve"> are in the bicycle manufacturing business and currently working on an innovative E-Bike </w:t>
      </w:r>
      <w:r w:rsidR="00F719AC">
        <w:rPr>
          <w:lang w:val="en-US" w:eastAsia="zh-CN"/>
        </w:rPr>
        <w:t>p</w:t>
      </w:r>
      <w:r w:rsidRPr="00DC59AB">
        <w:rPr>
          <w:lang w:val="en-US" w:eastAsia="zh-CN"/>
        </w:rPr>
        <w:t>rototype under a secret project, internally called “</w:t>
      </w:r>
      <w:proofErr w:type="spellStart"/>
      <w:r w:rsidRPr="00DC59AB">
        <w:rPr>
          <w:lang w:val="en-US" w:eastAsia="zh-CN"/>
        </w:rPr>
        <w:t>DeltaSpeed</w:t>
      </w:r>
      <w:proofErr w:type="spellEnd"/>
      <w:r w:rsidRPr="00DC59AB">
        <w:rPr>
          <w:lang w:val="en-US" w:eastAsia="zh-CN"/>
        </w:rPr>
        <w:t>”. </w:t>
      </w:r>
    </w:p>
    <w:p w14:paraId="53E1F1D7" w14:textId="5DFB0DC3" w:rsidR="00DC59AB" w:rsidRPr="00DC59AB" w:rsidRDefault="00DC59AB" w:rsidP="00DB617D">
      <w:pPr>
        <w:rPr>
          <w:rFonts w:ascii="Segoe UI" w:hAnsi="Segoe UI" w:cs="Segoe UI"/>
          <w:sz w:val="18"/>
          <w:szCs w:val="18"/>
          <w:lang w:val="en-US" w:eastAsia="zh-CN"/>
        </w:rPr>
      </w:pPr>
      <w:r w:rsidRPr="00DC59AB">
        <w:rPr>
          <w:lang w:val="en-US" w:eastAsia="zh-CN"/>
        </w:rPr>
        <w:t xml:space="preserve">The </w:t>
      </w:r>
      <w:r w:rsidR="00F719AC">
        <w:rPr>
          <w:lang w:val="en-US" w:eastAsia="zh-CN"/>
        </w:rPr>
        <w:t>p</w:t>
      </w:r>
      <w:r w:rsidRPr="00DC59AB">
        <w:rPr>
          <w:lang w:val="en-US" w:eastAsia="zh-CN"/>
        </w:rPr>
        <w:t xml:space="preserve">rototype team needs to source materials and parts from a special supplier, named </w:t>
      </w:r>
      <w:proofErr w:type="spellStart"/>
      <w:r w:rsidRPr="00DC59AB">
        <w:rPr>
          <w:i/>
          <w:iCs/>
          <w:lang w:val="en-US" w:eastAsia="zh-CN"/>
        </w:rPr>
        <w:t>CarbonSpeed</w:t>
      </w:r>
      <w:proofErr w:type="spellEnd"/>
      <w:r w:rsidRPr="00DC59AB">
        <w:rPr>
          <w:i/>
          <w:iCs/>
          <w:lang w:val="en-US" w:eastAsia="zh-CN"/>
        </w:rPr>
        <w:t xml:space="preserve"> Labs</w:t>
      </w:r>
      <w:r w:rsidRPr="00DC59AB">
        <w:rPr>
          <w:lang w:val="en-US" w:eastAsia="zh-CN"/>
        </w:rPr>
        <w:t>. </w:t>
      </w:r>
    </w:p>
    <w:p w14:paraId="1E07B593" w14:textId="7F3C2A1C" w:rsidR="00DC59AB" w:rsidRPr="00DC59AB" w:rsidRDefault="00F719AC" w:rsidP="00DB617D">
      <w:pPr>
        <w:rPr>
          <w:rFonts w:ascii="Segoe UI" w:hAnsi="Segoe UI" w:cs="Segoe UI"/>
          <w:sz w:val="18"/>
          <w:szCs w:val="18"/>
          <w:lang w:val="en-US" w:eastAsia="zh-CN"/>
        </w:rPr>
      </w:pPr>
      <w:r w:rsidRPr="00DC59AB">
        <w:rPr>
          <w:lang w:val="en-US" w:eastAsia="zh-CN"/>
        </w:rPr>
        <w:t xml:space="preserve">This innovative product is a </w:t>
      </w:r>
      <w:r>
        <w:rPr>
          <w:b/>
          <w:bCs/>
          <w:lang w:val="en-US" w:eastAsia="zh-CN"/>
        </w:rPr>
        <w:t>tr</w:t>
      </w:r>
      <w:r w:rsidRPr="00DC59AB">
        <w:rPr>
          <w:b/>
          <w:bCs/>
          <w:lang w:val="en-US" w:eastAsia="zh-CN"/>
        </w:rPr>
        <w:t xml:space="preserve">ade </w:t>
      </w:r>
      <w:r>
        <w:rPr>
          <w:b/>
          <w:bCs/>
          <w:lang w:val="en-US" w:eastAsia="zh-CN"/>
        </w:rPr>
        <w:t>s</w:t>
      </w:r>
      <w:r w:rsidRPr="00DC59AB">
        <w:rPr>
          <w:b/>
          <w:bCs/>
          <w:lang w:val="en-US" w:eastAsia="zh-CN"/>
        </w:rPr>
        <w:t>ecret</w:t>
      </w:r>
      <w:r w:rsidRPr="00DC59AB">
        <w:rPr>
          <w:lang w:val="en-US" w:eastAsia="zh-CN"/>
        </w:rPr>
        <w:t xml:space="preserve"> – which means only a select number of employees are authorized to know of its existence. </w:t>
      </w:r>
      <w:r w:rsidR="00BA223E">
        <w:rPr>
          <w:lang w:val="en-US" w:eastAsia="zh-CN"/>
        </w:rPr>
        <w:t xml:space="preserve">To this end, </w:t>
      </w:r>
      <w:r w:rsidR="00DC59AB" w:rsidRPr="00DC59AB">
        <w:rPr>
          <w:lang w:val="en-US" w:eastAsia="zh-CN"/>
        </w:rPr>
        <w:t xml:space="preserve">all business transactions involving this </w:t>
      </w:r>
      <w:proofErr w:type="gramStart"/>
      <w:r w:rsidR="00DC59AB" w:rsidRPr="00DC59AB">
        <w:rPr>
          <w:lang w:val="en-US" w:eastAsia="zh-CN"/>
        </w:rPr>
        <w:t>particular supplier</w:t>
      </w:r>
      <w:proofErr w:type="gramEnd"/>
      <w:r w:rsidR="00DC59AB" w:rsidRPr="00DC59AB">
        <w:rPr>
          <w:lang w:val="en-US" w:eastAsia="zh-CN"/>
        </w:rPr>
        <w:t xml:space="preserve"> should be confidential and only revealed to a particular number of employees on a </w:t>
      </w:r>
      <w:r w:rsidR="00DC59AB" w:rsidRPr="00DC59AB">
        <w:rPr>
          <w:b/>
          <w:bCs/>
          <w:lang w:val="en-US" w:eastAsia="zh-CN"/>
        </w:rPr>
        <w:t>need-to-know basis</w:t>
      </w:r>
      <w:r w:rsidR="00DC59AB" w:rsidRPr="00DC59AB">
        <w:rPr>
          <w:lang w:val="en-US" w:eastAsia="zh-CN"/>
        </w:rPr>
        <w:t>. </w:t>
      </w:r>
    </w:p>
    <w:p w14:paraId="71C7EDDC" w14:textId="0EB88945" w:rsidR="00DC59AB" w:rsidRPr="00DC59AB" w:rsidRDefault="00DC59AB" w:rsidP="00DC59AB">
      <w:pPr>
        <w:spacing w:after="0" w:line="240" w:lineRule="auto"/>
        <w:textAlignment w:val="baseline"/>
        <w:rPr>
          <w:rFonts w:ascii="Segoe UI" w:eastAsia="Times New Roman" w:hAnsi="Segoe UI" w:cs="Segoe UI"/>
          <w:sz w:val="18"/>
          <w:szCs w:val="18"/>
          <w:lang w:val="en-US" w:eastAsia="zh-CN"/>
        </w:rPr>
      </w:pPr>
      <w:r w:rsidRPr="00D632E1">
        <w:rPr>
          <w:noProof/>
          <w:lang w:val="en-US"/>
        </w:rPr>
        <w:drawing>
          <wp:inline distT="0" distB="0" distL="0" distR="0" wp14:anchorId="105E0856" wp14:editId="55C2F8CA">
            <wp:extent cx="2543272" cy="135423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63534" cy="1365027"/>
                    </a:xfrm>
                    <a:prstGeom prst="rect">
                      <a:avLst/>
                    </a:prstGeom>
                    <a:noFill/>
                    <a:ln>
                      <a:noFill/>
                    </a:ln>
                  </pic:spPr>
                </pic:pic>
              </a:graphicData>
            </a:graphic>
          </wp:inline>
        </w:drawing>
      </w:r>
      <w:r w:rsidRPr="00DC59AB">
        <w:rPr>
          <w:rFonts w:ascii="Arial" w:eastAsia="Times New Roman" w:hAnsi="Arial" w:cs="Arial"/>
          <w:sz w:val="20"/>
          <w:szCs w:val="20"/>
          <w:lang w:val="en-US" w:eastAsia="zh-CN"/>
        </w:rPr>
        <w:t xml:space="preserve">         </w:t>
      </w:r>
      <w:r w:rsidRPr="00D632E1">
        <w:rPr>
          <w:noProof/>
          <w:lang w:val="en-US"/>
        </w:rPr>
        <w:drawing>
          <wp:inline distT="0" distB="0" distL="0" distR="0" wp14:anchorId="0272829E" wp14:editId="712C8318">
            <wp:extent cx="2801073" cy="134914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19295" cy="1357922"/>
                    </a:xfrm>
                    <a:prstGeom prst="rect">
                      <a:avLst/>
                    </a:prstGeom>
                    <a:noFill/>
                    <a:ln>
                      <a:noFill/>
                    </a:ln>
                  </pic:spPr>
                </pic:pic>
              </a:graphicData>
            </a:graphic>
          </wp:inline>
        </w:drawing>
      </w:r>
      <w:r w:rsidRPr="00DC59AB">
        <w:rPr>
          <w:rFonts w:ascii="Arial" w:eastAsia="Times New Roman" w:hAnsi="Arial" w:cs="Arial"/>
          <w:sz w:val="20"/>
          <w:szCs w:val="20"/>
          <w:lang w:val="en-US" w:eastAsia="zh-CN"/>
        </w:rPr>
        <w:t> </w:t>
      </w:r>
    </w:p>
    <w:p w14:paraId="1DFD0391" w14:textId="77777777" w:rsidR="00DC59AB" w:rsidRPr="00DC59AB" w:rsidRDefault="00DC59AB" w:rsidP="00DC59AB">
      <w:pPr>
        <w:spacing w:after="0" w:line="240" w:lineRule="auto"/>
        <w:textAlignment w:val="baseline"/>
        <w:rPr>
          <w:rFonts w:ascii="Segoe UI" w:eastAsia="Times New Roman" w:hAnsi="Segoe UI" w:cs="Segoe UI"/>
          <w:sz w:val="18"/>
          <w:szCs w:val="18"/>
          <w:lang w:val="en-US" w:eastAsia="zh-CN"/>
        </w:rPr>
      </w:pPr>
      <w:r w:rsidRPr="00DC59AB">
        <w:rPr>
          <w:rFonts w:ascii="Arial" w:eastAsia="Times New Roman" w:hAnsi="Arial" w:cs="Arial"/>
          <w:sz w:val="20"/>
          <w:szCs w:val="20"/>
          <w:lang w:val="en-US" w:eastAsia="zh-CN"/>
        </w:rPr>
        <w:t> </w:t>
      </w:r>
    </w:p>
    <w:p w14:paraId="0E7E81DC" w14:textId="4FD28A80" w:rsidR="00DC59AB" w:rsidRPr="00DC59AB" w:rsidRDefault="006341E2" w:rsidP="00DB617D">
      <w:pPr>
        <w:rPr>
          <w:rFonts w:ascii="Segoe UI" w:hAnsi="Segoe UI" w:cs="Segoe UI"/>
          <w:sz w:val="18"/>
          <w:szCs w:val="18"/>
          <w:lang w:val="en-US" w:eastAsia="zh-CN"/>
        </w:rPr>
      </w:pPr>
      <w:r>
        <w:rPr>
          <w:lang w:val="en-US" w:eastAsia="zh-CN"/>
        </w:rPr>
        <w:t xml:space="preserve">In this scenario, confidentiality of data </w:t>
      </w:r>
      <w:r w:rsidR="00DC59AB" w:rsidRPr="00DC59AB">
        <w:rPr>
          <w:lang w:val="en-US" w:eastAsia="zh-CN"/>
        </w:rPr>
        <w:t xml:space="preserve">pertaining to </w:t>
      </w:r>
      <w:r w:rsidR="00DC59AB" w:rsidRPr="00DC59AB">
        <w:rPr>
          <w:i/>
          <w:iCs/>
          <w:lang w:val="en-US" w:eastAsia="zh-CN"/>
        </w:rPr>
        <w:t xml:space="preserve">Project </w:t>
      </w:r>
      <w:proofErr w:type="spellStart"/>
      <w:r w:rsidR="00DC59AB" w:rsidRPr="00DC59AB">
        <w:rPr>
          <w:i/>
          <w:iCs/>
          <w:lang w:val="en-US" w:eastAsia="zh-CN"/>
        </w:rPr>
        <w:t>DeltaSpeed</w:t>
      </w:r>
      <w:proofErr w:type="spellEnd"/>
      <w:r w:rsidR="00DC59AB" w:rsidRPr="00DC59AB">
        <w:rPr>
          <w:lang w:val="en-US" w:eastAsia="zh-CN"/>
        </w:rPr>
        <w:t xml:space="preserve"> is defined on whether </w:t>
      </w:r>
      <w:r>
        <w:rPr>
          <w:lang w:val="en-US" w:eastAsia="zh-CN"/>
        </w:rPr>
        <w:t>materials</w:t>
      </w:r>
      <w:r w:rsidR="00DC59AB" w:rsidRPr="00DC59AB">
        <w:rPr>
          <w:lang w:val="en-US" w:eastAsia="zh-CN"/>
        </w:rPr>
        <w:t xml:space="preserve"> originate from the special supplier, </w:t>
      </w:r>
      <w:proofErr w:type="spellStart"/>
      <w:r w:rsidR="00DC59AB" w:rsidRPr="00DC59AB">
        <w:rPr>
          <w:i/>
          <w:iCs/>
          <w:lang w:val="en-US" w:eastAsia="zh-CN"/>
        </w:rPr>
        <w:t>CarbonSpeed</w:t>
      </w:r>
      <w:proofErr w:type="spellEnd"/>
      <w:r w:rsidR="00DC59AB" w:rsidRPr="00DC59AB">
        <w:rPr>
          <w:i/>
          <w:iCs/>
          <w:lang w:val="en-US" w:eastAsia="zh-CN"/>
        </w:rPr>
        <w:t xml:space="preserve"> Labs</w:t>
      </w:r>
      <w:r w:rsidR="00DC59AB" w:rsidRPr="00DC59AB">
        <w:rPr>
          <w:lang w:val="en-US" w:eastAsia="zh-CN"/>
        </w:rPr>
        <w:t>. </w:t>
      </w:r>
    </w:p>
    <w:p w14:paraId="26488088" w14:textId="77777777" w:rsidR="00DC59AB" w:rsidRPr="00DC59AB" w:rsidRDefault="00DC59AB" w:rsidP="00DC59AB">
      <w:pPr>
        <w:spacing w:after="0" w:line="240" w:lineRule="auto"/>
        <w:textAlignment w:val="baseline"/>
        <w:rPr>
          <w:rFonts w:ascii="Segoe UI" w:eastAsia="Times New Roman" w:hAnsi="Segoe UI" w:cs="Segoe UI"/>
          <w:sz w:val="18"/>
          <w:szCs w:val="18"/>
          <w:lang w:val="en-US" w:eastAsia="zh-CN"/>
        </w:rPr>
      </w:pPr>
      <w:r w:rsidRPr="00DC59AB">
        <w:rPr>
          <w:rFonts w:ascii="Arial" w:eastAsia="Times New Roman" w:hAnsi="Arial" w:cs="Arial"/>
          <w:sz w:val="20"/>
          <w:szCs w:val="20"/>
          <w:lang w:val="en-US" w:eastAsia="zh-CN"/>
        </w:rPr>
        <w:t> </w:t>
      </w:r>
    </w:p>
    <w:p w14:paraId="4677B04E" w14:textId="5796BED3" w:rsidR="00DC59AB" w:rsidRPr="00DC59AB" w:rsidRDefault="00DC59AB" w:rsidP="00DC59AB">
      <w:pPr>
        <w:spacing w:after="0" w:line="240" w:lineRule="auto"/>
        <w:textAlignment w:val="baseline"/>
        <w:rPr>
          <w:rFonts w:ascii="Segoe UI" w:eastAsia="Times New Roman" w:hAnsi="Segoe UI" w:cs="Segoe UI"/>
          <w:sz w:val="18"/>
          <w:szCs w:val="18"/>
          <w:lang w:val="en-US" w:eastAsia="zh-CN"/>
        </w:rPr>
      </w:pPr>
      <w:r w:rsidRPr="00D632E1">
        <w:rPr>
          <w:noProof/>
          <w:lang w:val="en-US"/>
        </w:rPr>
        <w:drawing>
          <wp:inline distT="0" distB="0" distL="0" distR="0" wp14:anchorId="7E09A3CA" wp14:editId="4038A174">
            <wp:extent cx="5731510" cy="19627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1962785"/>
                    </a:xfrm>
                    <a:prstGeom prst="rect">
                      <a:avLst/>
                    </a:prstGeom>
                    <a:noFill/>
                    <a:ln>
                      <a:noFill/>
                    </a:ln>
                  </pic:spPr>
                </pic:pic>
              </a:graphicData>
            </a:graphic>
          </wp:inline>
        </w:drawing>
      </w:r>
      <w:r w:rsidRPr="00DC59AB">
        <w:rPr>
          <w:rFonts w:ascii="Arial" w:eastAsia="Times New Roman" w:hAnsi="Arial" w:cs="Arial"/>
          <w:sz w:val="20"/>
          <w:szCs w:val="20"/>
          <w:lang w:val="en-US" w:eastAsia="zh-CN"/>
        </w:rPr>
        <w:t> </w:t>
      </w:r>
    </w:p>
    <w:p w14:paraId="28345E4E" w14:textId="77777777" w:rsidR="00DC59AB" w:rsidRPr="002A2942" w:rsidRDefault="00DC59AB" w:rsidP="00764C26">
      <w:pPr>
        <w:pStyle w:val="Heading3"/>
        <w:numPr>
          <w:ilvl w:val="0"/>
          <w:numId w:val="27"/>
        </w:numPr>
        <w:ind w:left="426"/>
        <w:rPr>
          <w:b/>
          <w:bCs/>
        </w:rPr>
      </w:pPr>
      <w:r w:rsidRPr="002A2942">
        <w:rPr>
          <w:b/>
          <w:bCs/>
        </w:rPr>
        <w:t>Demo Scenario Overview </w:t>
      </w:r>
    </w:p>
    <w:p w14:paraId="7C129220" w14:textId="77777777" w:rsidR="00DC59AB" w:rsidRPr="00DC59AB" w:rsidRDefault="00DC59AB" w:rsidP="00DB617D">
      <w:pPr>
        <w:rPr>
          <w:rFonts w:ascii="Segoe UI" w:hAnsi="Segoe UI" w:cs="Segoe UI"/>
          <w:sz w:val="18"/>
          <w:szCs w:val="18"/>
          <w:lang w:val="en-US" w:eastAsia="zh-CN"/>
        </w:rPr>
      </w:pPr>
      <w:r w:rsidRPr="00DC59AB">
        <w:rPr>
          <w:lang w:val="en-US" w:eastAsia="zh-CN"/>
        </w:rPr>
        <w:t xml:space="preserve">This demo showcases a specific scenario involving the </w:t>
      </w:r>
      <w:r w:rsidRPr="00DC59AB">
        <w:rPr>
          <w:b/>
          <w:bCs/>
          <w:lang w:val="en-US" w:eastAsia="zh-CN"/>
        </w:rPr>
        <w:t>Procurement</w:t>
      </w:r>
      <w:r w:rsidRPr="00DC59AB">
        <w:rPr>
          <w:lang w:val="en-US" w:eastAsia="zh-CN"/>
        </w:rPr>
        <w:t xml:space="preserve">, </w:t>
      </w:r>
      <w:r w:rsidRPr="00DC59AB">
        <w:rPr>
          <w:b/>
          <w:bCs/>
          <w:lang w:val="en-US" w:eastAsia="zh-CN"/>
        </w:rPr>
        <w:t>Goods Receipt</w:t>
      </w:r>
      <w:r w:rsidRPr="00DC59AB">
        <w:rPr>
          <w:lang w:val="en-US" w:eastAsia="zh-CN"/>
        </w:rPr>
        <w:t xml:space="preserve">, </w:t>
      </w:r>
      <w:r w:rsidRPr="00DC59AB">
        <w:rPr>
          <w:b/>
          <w:bCs/>
          <w:lang w:val="en-US" w:eastAsia="zh-CN"/>
        </w:rPr>
        <w:t>Product Master</w:t>
      </w:r>
      <w:r w:rsidRPr="00DC59AB">
        <w:rPr>
          <w:lang w:val="en-US" w:eastAsia="zh-CN"/>
        </w:rPr>
        <w:t xml:space="preserve"> and </w:t>
      </w:r>
      <w:r w:rsidRPr="00DC59AB">
        <w:rPr>
          <w:b/>
          <w:bCs/>
          <w:lang w:val="en-US" w:eastAsia="zh-CN"/>
        </w:rPr>
        <w:t>Bill of Materials</w:t>
      </w:r>
      <w:r w:rsidRPr="00DC59AB">
        <w:rPr>
          <w:lang w:val="en-US" w:eastAsia="zh-CN"/>
        </w:rPr>
        <w:t xml:space="preserve"> process chains, including 3 users with distinct Levels of Access: </w:t>
      </w:r>
    </w:p>
    <w:p w14:paraId="6F7CD3E0" w14:textId="77777777" w:rsidR="00DC59AB" w:rsidRPr="00DC59AB" w:rsidRDefault="00DC59AB" w:rsidP="00DC59AB">
      <w:pPr>
        <w:spacing w:after="0" w:line="240" w:lineRule="auto"/>
        <w:textAlignment w:val="baseline"/>
        <w:rPr>
          <w:rFonts w:ascii="Segoe UI" w:eastAsia="Times New Roman" w:hAnsi="Segoe UI" w:cs="Segoe UI"/>
          <w:sz w:val="18"/>
          <w:szCs w:val="18"/>
          <w:lang w:val="en-US" w:eastAsia="zh-CN"/>
        </w:rPr>
      </w:pPr>
      <w:r w:rsidRPr="00DC59AB">
        <w:rPr>
          <w:rFonts w:ascii="Arial" w:eastAsia="Times New Roman" w:hAnsi="Arial" w:cs="Arial"/>
          <w:sz w:val="20"/>
          <w:szCs w:val="20"/>
          <w:lang w:val="en-US" w:eastAsia="zh-CN"/>
        </w:rPr>
        <w:t> </w:t>
      </w:r>
    </w:p>
    <w:p w14:paraId="22D93B21" w14:textId="0A2B1C26" w:rsidR="00DC59AB" w:rsidRPr="00DC59AB" w:rsidRDefault="00DC59AB" w:rsidP="00DC59AB">
      <w:pPr>
        <w:spacing w:after="0" w:line="240" w:lineRule="auto"/>
        <w:textAlignment w:val="baseline"/>
        <w:rPr>
          <w:rFonts w:ascii="Segoe UI" w:eastAsia="Times New Roman" w:hAnsi="Segoe UI" w:cs="Segoe UI"/>
          <w:sz w:val="18"/>
          <w:szCs w:val="18"/>
          <w:lang w:val="en-US" w:eastAsia="zh-CN"/>
        </w:rPr>
      </w:pPr>
      <w:r w:rsidRPr="00D632E1">
        <w:rPr>
          <w:noProof/>
          <w:lang w:val="en-US"/>
        </w:rPr>
        <w:drawing>
          <wp:inline distT="0" distB="0" distL="0" distR="0" wp14:anchorId="52DD65A9" wp14:editId="24F29AD8">
            <wp:extent cx="5731510" cy="247967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479675"/>
                    </a:xfrm>
                    <a:prstGeom prst="rect">
                      <a:avLst/>
                    </a:prstGeom>
                    <a:noFill/>
                    <a:ln>
                      <a:noFill/>
                    </a:ln>
                  </pic:spPr>
                </pic:pic>
              </a:graphicData>
            </a:graphic>
          </wp:inline>
        </w:drawing>
      </w:r>
      <w:r w:rsidRPr="00DC59AB">
        <w:rPr>
          <w:rFonts w:ascii="Arial" w:eastAsia="Times New Roman" w:hAnsi="Arial" w:cs="Arial"/>
          <w:sz w:val="20"/>
          <w:szCs w:val="20"/>
          <w:lang w:val="en-US" w:eastAsia="zh-CN"/>
        </w:rPr>
        <w:t> </w:t>
      </w:r>
    </w:p>
    <w:p w14:paraId="02BE131F" w14:textId="77777777" w:rsidR="00DC59AB" w:rsidRPr="00DC59AB" w:rsidRDefault="00DC59AB" w:rsidP="00DC59AB">
      <w:pPr>
        <w:spacing w:after="0" w:line="240" w:lineRule="auto"/>
        <w:textAlignment w:val="baseline"/>
        <w:rPr>
          <w:rFonts w:ascii="Segoe UI" w:eastAsia="Times New Roman" w:hAnsi="Segoe UI" w:cs="Segoe UI"/>
          <w:sz w:val="18"/>
          <w:szCs w:val="18"/>
          <w:lang w:val="en-US" w:eastAsia="zh-CN"/>
        </w:rPr>
      </w:pPr>
      <w:r w:rsidRPr="00DC59AB">
        <w:rPr>
          <w:rFonts w:ascii="Arial" w:eastAsia="Times New Roman" w:hAnsi="Arial" w:cs="Arial"/>
          <w:sz w:val="20"/>
          <w:szCs w:val="20"/>
          <w:lang w:val="en-US" w:eastAsia="zh-CN"/>
        </w:rPr>
        <w:t> </w:t>
      </w:r>
    </w:p>
    <w:p w14:paraId="50F02D3B" w14:textId="77777777" w:rsidR="00DC59AB" w:rsidRPr="00DC59AB" w:rsidRDefault="00DC59AB" w:rsidP="00DC59AB">
      <w:pPr>
        <w:spacing w:after="0" w:line="240" w:lineRule="auto"/>
        <w:textAlignment w:val="baseline"/>
        <w:rPr>
          <w:rFonts w:ascii="Segoe UI" w:eastAsia="Times New Roman" w:hAnsi="Segoe UI" w:cs="Segoe UI"/>
          <w:sz w:val="18"/>
          <w:szCs w:val="18"/>
          <w:lang w:val="en-US" w:eastAsia="zh-CN"/>
        </w:rPr>
      </w:pPr>
      <w:r w:rsidRPr="00DC59AB">
        <w:rPr>
          <w:rFonts w:ascii="Arial" w:eastAsia="Times New Roman" w:hAnsi="Arial" w:cs="Arial"/>
          <w:sz w:val="20"/>
          <w:szCs w:val="20"/>
          <w:lang w:val="en-US" w:eastAsia="zh-CN"/>
        </w:rPr>
        <w:t> </w:t>
      </w:r>
    </w:p>
    <w:p w14:paraId="29040748" w14:textId="77777777" w:rsidR="00DC59AB" w:rsidRPr="001E5C48" w:rsidRDefault="00DC59AB" w:rsidP="00DB617D">
      <w:pPr>
        <w:rPr>
          <w:b/>
          <w:bCs/>
          <w:lang w:val="en-US" w:eastAsia="zh-CN"/>
        </w:rPr>
      </w:pPr>
      <w:r w:rsidRPr="001E5C48">
        <w:rPr>
          <w:b/>
          <w:bCs/>
          <w:lang w:val="en-US" w:eastAsia="zh-CN"/>
        </w:rPr>
        <w:t>Ben Collins (BCOLLINS) </w:t>
      </w:r>
    </w:p>
    <w:p w14:paraId="1A980D48" w14:textId="77777777" w:rsidR="00DC59AB" w:rsidRPr="00DC59AB" w:rsidRDefault="00DC59AB" w:rsidP="000D544C">
      <w:pPr>
        <w:rPr>
          <w:rFonts w:ascii="Segoe UI" w:hAnsi="Segoe UI" w:cs="Segoe UI"/>
          <w:sz w:val="18"/>
          <w:szCs w:val="18"/>
          <w:lang w:val="en-US" w:eastAsia="zh-CN"/>
        </w:rPr>
      </w:pPr>
      <w:r w:rsidRPr="00DC59AB">
        <w:rPr>
          <w:lang w:val="en-US" w:eastAsia="zh-CN"/>
        </w:rPr>
        <w:t xml:space="preserve">As an employee outside the </w:t>
      </w:r>
      <w:proofErr w:type="spellStart"/>
      <w:r w:rsidRPr="00DC59AB">
        <w:rPr>
          <w:lang w:val="en-US" w:eastAsia="zh-CN"/>
        </w:rPr>
        <w:t>DeltaSpeed</w:t>
      </w:r>
      <w:proofErr w:type="spellEnd"/>
      <w:r w:rsidRPr="00DC59AB">
        <w:rPr>
          <w:lang w:val="en-US" w:eastAsia="zh-CN"/>
        </w:rPr>
        <w:t xml:space="preserve"> Project team, Ben should not have access to display any information classified as </w:t>
      </w:r>
      <w:r w:rsidRPr="00DC59AB">
        <w:rPr>
          <w:b/>
          <w:bCs/>
          <w:lang w:val="en-US" w:eastAsia="zh-CN"/>
        </w:rPr>
        <w:t>Confidential</w:t>
      </w:r>
      <w:r w:rsidRPr="00DC59AB">
        <w:rPr>
          <w:lang w:val="en-US" w:eastAsia="zh-CN"/>
        </w:rPr>
        <w:t>. </w:t>
      </w:r>
    </w:p>
    <w:p w14:paraId="56423881" w14:textId="77777777" w:rsidR="00DC59AB" w:rsidRPr="00DC59AB" w:rsidRDefault="00DC59AB" w:rsidP="00681D99">
      <w:pPr>
        <w:rPr>
          <w:rFonts w:ascii="Segoe UI" w:hAnsi="Segoe UI" w:cs="Segoe UI"/>
          <w:sz w:val="18"/>
          <w:szCs w:val="18"/>
          <w:lang w:val="en-US" w:eastAsia="zh-CN"/>
        </w:rPr>
      </w:pPr>
      <w:r w:rsidRPr="00DC59AB">
        <w:rPr>
          <w:lang w:val="en-US" w:eastAsia="zh-CN"/>
        </w:rPr>
        <w:t xml:space="preserve">The </w:t>
      </w:r>
      <w:r w:rsidRPr="00DC59AB">
        <w:rPr>
          <w:b/>
          <w:bCs/>
          <w:lang w:val="en-US" w:eastAsia="zh-CN"/>
        </w:rPr>
        <w:t xml:space="preserve">UI Blocking </w:t>
      </w:r>
      <w:r w:rsidRPr="00DC59AB">
        <w:rPr>
          <w:lang w:val="en-US" w:eastAsia="zh-CN"/>
        </w:rPr>
        <w:t>feature is used to suppress data rows and block entire screens from being displayed. </w:t>
      </w:r>
    </w:p>
    <w:p w14:paraId="457E934A" w14:textId="27414C38" w:rsidR="00DC59AB" w:rsidRPr="00681D99" w:rsidRDefault="00DC59AB" w:rsidP="00681D99">
      <w:pPr>
        <w:rPr>
          <w:b/>
          <w:bCs/>
          <w:lang w:val="en-US" w:eastAsia="zh-CN"/>
        </w:rPr>
      </w:pPr>
      <w:r w:rsidRPr="00681D99">
        <w:rPr>
          <w:b/>
          <w:bCs/>
          <w:lang w:val="en-US" w:eastAsia="zh-CN"/>
        </w:rPr>
        <w:t>Scott Morgan (SMORGAN) </w:t>
      </w:r>
    </w:p>
    <w:p w14:paraId="23E56356" w14:textId="395417B3" w:rsidR="00DC59AB" w:rsidRPr="00681D99" w:rsidRDefault="00DC59AB" w:rsidP="00681D99">
      <w:pPr>
        <w:rPr>
          <w:lang w:val="en-US" w:eastAsia="zh-CN"/>
        </w:rPr>
      </w:pPr>
      <w:r w:rsidRPr="00681D99">
        <w:rPr>
          <w:lang w:val="en-US" w:eastAsia="zh-CN"/>
        </w:rPr>
        <w:t xml:space="preserve">Despite being in the </w:t>
      </w:r>
      <w:proofErr w:type="spellStart"/>
      <w:r w:rsidRPr="00681D99">
        <w:rPr>
          <w:lang w:val="en-US" w:eastAsia="zh-CN"/>
        </w:rPr>
        <w:t>DeltaSpeed</w:t>
      </w:r>
      <w:proofErr w:type="spellEnd"/>
      <w:r w:rsidRPr="00681D99">
        <w:rPr>
          <w:lang w:val="en-US" w:eastAsia="zh-CN"/>
        </w:rPr>
        <w:t xml:space="preserve"> Team, </w:t>
      </w:r>
      <w:r w:rsidR="0044723B">
        <w:rPr>
          <w:lang w:val="en-US" w:eastAsia="zh-CN"/>
        </w:rPr>
        <w:t xml:space="preserve">as a warehouse operations </w:t>
      </w:r>
      <w:r w:rsidR="001326E7">
        <w:rPr>
          <w:lang w:val="en-US" w:eastAsia="zh-CN"/>
        </w:rPr>
        <w:t xml:space="preserve">specialist, </w:t>
      </w:r>
      <w:r w:rsidRPr="00681D99">
        <w:rPr>
          <w:lang w:val="en-US" w:eastAsia="zh-CN"/>
        </w:rPr>
        <w:t xml:space="preserve">Scott </w:t>
      </w:r>
      <w:r w:rsidR="001326E7">
        <w:rPr>
          <w:lang w:val="en-US" w:eastAsia="zh-CN"/>
        </w:rPr>
        <w:t>needs only information</w:t>
      </w:r>
      <w:r w:rsidR="008B2F75">
        <w:rPr>
          <w:lang w:val="en-US" w:eastAsia="zh-CN"/>
        </w:rPr>
        <w:t xml:space="preserve"> </w:t>
      </w:r>
      <w:r w:rsidRPr="00681D99">
        <w:rPr>
          <w:lang w:val="en-US" w:eastAsia="zh-CN"/>
        </w:rPr>
        <w:t>essential to carry out his day-to-day tasks. </w:t>
      </w:r>
    </w:p>
    <w:p w14:paraId="3220B1D6" w14:textId="7336F73A" w:rsidR="00DC59AB" w:rsidRPr="00681D99" w:rsidRDefault="00DC59AB" w:rsidP="00681D99">
      <w:pPr>
        <w:rPr>
          <w:lang w:val="en-US" w:eastAsia="zh-CN"/>
        </w:rPr>
      </w:pPr>
      <w:r w:rsidRPr="00681D99">
        <w:rPr>
          <w:lang w:val="en-US" w:eastAsia="zh-CN"/>
        </w:rPr>
        <w:t xml:space="preserve">While Scott has access to display Purchase Orders and Material Documents, </w:t>
      </w:r>
      <w:r w:rsidR="008B2F75">
        <w:rPr>
          <w:lang w:val="en-US" w:eastAsia="zh-CN"/>
        </w:rPr>
        <w:t xml:space="preserve">key </w:t>
      </w:r>
      <w:r w:rsidRPr="00681D99">
        <w:rPr>
          <w:lang w:val="en-US" w:eastAsia="zh-CN"/>
        </w:rPr>
        <w:t xml:space="preserve">information </w:t>
      </w:r>
      <w:r w:rsidR="000B1FF1">
        <w:rPr>
          <w:lang w:val="en-US" w:eastAsia="zh-CN"/>
        </w:rPr>
        <w:t xml:space="preserve">in these views is </w:t>
      </w:r>
      <w:r w:rsidRPr="00681D99">
        <w:rPr>
          <w:lang w:val="en-US" w:eastAsia="zh-CN"/>
        </w:rPr>
        <w:t xml:space="preserve">anonymized utilizing the </w:t>
      </w:r>
      <w:r w:rsidRPr="00681D99">
        <w:rPr>
          <w:b/>
          <w:bCs/>
          <w:lang w:val="en-US" w:eastAsia="zh-CN"/>
        </w:rPr>
        <w:t>UI Masking</w:t>
      </w:r>
      <w:r w:rsidRPr="00681D99">
        <w:rPr>
          <w:lang w:val="en-US" w:eastAsia="zh-CN"/>
        </w:rPr>
        <w:t xml:space="preserve"> feature. </w:t>
      </w:r>
    </w:p>
    <w:p w14:paraId="2B531F2F" w14:textId="77777777" w:rsidR="00DC59AB" w:rsidRPr="00681D99" w:rsidRDefault="00DC59AB" w:rsidP="00DB617D">
      <w:pPr>
        <w:rPr>
          <w:lang w:val="en-US" w:eastAsia="zh-CN"/>
        </w:rPr>
      </w:pPr>
      <w:r w:rsidRPr="00681D99">
        <w:rPr>
          <w:lang w:val="en-US" w:eastAsia="zh-CN"/>
        </w:rPr>
        <w:t xml:space="preserve">In the Material Documents scenario, Scott is situationally allowed to reveal such key information through the </w:t>
      </w:r>
      <w:r w:rsidRPr="00681D99">
        <w:rPr>
          <w:b/>
          <w:bCs/>
          <w:lang w:val="en-US" w:eastAsia="zh-CN"/>
        </w:rPr>
        <w:t>Reveal on Demand</w:t>
      </w:r>
      <w:r w:rsidRPr="00681D99">
        <w:rPr>
          <w:lang w:val="en-US" w:eastAsia="zh-CN"/>
        </w:rPr>
        <w:t xml:space="preserve"> functionality. </w:t>
      </w:r>
    </w:p>
    <w:p w14:paraId="2EE009A5" w14:textId="422C9BAD" w:rsidR="00DC59AB" w:rsidRPr="00681D99" w:rsidRDefault="00DC59AB" w:rsidP="00DB617D">
      <w:pPr>
        <w:rPr>
          <w:lang w:val="en-US" w:eastAsia="zh-CN"/>
        </w:rPr>
      </w:pPr>
      <w:r w:rsidRPr="00681D99">
        <w:rPr>
          <w:lang w:val="en-US" w:eastAsia="zh-CN"/>
        </w:rPr>
        <w:t xml:space="preserve">Because Scott has no business use for any R&amp;D data, access to Product Master Data and BOMs are blocked via </w:t>
      </w:r>
      <w:r w:rsidR="00681D99">
        <w:rPr>
          <w:b/>
          <w:bCs/>
          <w:lang w:val="en-US" w:eastAsia="zh-CN"/>
        </w:rPr>
        <w:t>Data</w:t>
      </w:r>
      <w:r w:rsidRPr="00681D99">
        <w:rPr>
          <w:b/>
          <w:bCs/>
          <w:lang w:val="en-US" w:eastAsia="zh-CN"/>
        </w:rPr>
        <w:t xml:space="preserve"> Blocking</w:t>
      </w:r>
      <w:r w:rsidRPr="00681D99">
        <w:rPr>
          <w:lang w:val="en-US" w:eastAsia="zh-CN"/>
        </w:rPr>
        <w:t xml:space="preserve"> feature. </w:t>
      </w:r>
    </w:p>
    <w:p w14:paraId="7CE35EFF" w14:textId="77777777" w:rsidR="00F27A63" w:rsidRDefault="00DC59AB" w:rsidP="00681D99">
      <w:pPr>
        <w:rPr>
          <w:lang w:val="en-US" w:eastAsia="zh-CN"/>
        </w:rPr>
      </w:pPr>
      <w:r w:rsidRPr="00681D99">
        <w:rPr>
          <w:b/>
          <w:bCs/>
          <w:lang w:val="en-US" w:eastAsia="zh-CN"/>
        </w:rPr>
        <w:t>Aubrey Myers (AMYERS) </w:t>
      </w:r>
    </w:p>
    <w:p w14:paraId="73C289C5" w14:textId="0980AD3A" w:rsidR="00DC59AB" w:rsidRPr="00F27A63" w:rsidRDefault="00DC59AB" w:rsidP="00681D99">
      <w:pPr>
        <w:rPr>
          <w:b/>
          <w:bCs/>
          <w:lang w:val="en-US" w:eastAsia="zh-CN"/>
        </w:rPr>
      </w:pPr>
      <w:r w:rsidRPr="00681D99">
        <w:rPr>
          <w:lang w:val="en-US" w:eastAsia="zh-CN"/>
        </w:rPr>
        <w:t xml:space="preserve">Aubrey </w:t>
      </w:r>
      <w:r w:rsidR="00F27A63">
        <w:rPr>
          <w:lang w:val="en-US" w:eastAsia="zh-CN"/>
        </w:rPr>
        <w:t xml:space="preserve">is the project lead and </w:t>
      </w:r>
      <w:r w:rsidRPr="00681D99">
        <w:rPr>
          <w:lang w:val="en-US" w:eastAsia="zh-CN"/>
        </w:rPr>
        <w:t>designs the product prototypes</w:t>
      </w:r>
      <w:r w:rsidR="00F27A63">
        <w:rPr>
          <w:lang w:val="en-US" w:eastAsia="zh-CN"/>
        </w:rPr>
        <w:t xml:space="preserve">. To this end, she is </w:t>
      </w:r>
      <w:r w:rsidRPr="00681D99">
        <w:rPr>
          <w:lang w:val="en-US" w:eastAsia="zh-CN"/>
        </w:rPr>
        <w:t>allowed to display all Confidential information without restrictions. </w:t>
      </w:r>
    </w:p>
    <w:p w14:paraId="092C4142" w14:textId="1227BC16" w:rsidR="00DC59AB" w:rsidRPr="00681D99" w:rsidRDefault="00DC59AB" w:rsidP="00681D99">
      <w:pPr>
        <w:rPr>
          <w:lang w:val="en-US" w:eastAsia="zh-CN"/>
        </w:rPr>
      </w:pPr>
      <w:r w:rsidRPr="00681D99">
        <w:rPr>
          <w:lang w:val="en-US" w:eastAsia="zh-CN"/>
        </w:rPr>
        <w:t xml:space="preserve">In addition, Aubrey is also responsible for approving </w:t>
      </w:r>
      <w:r w:rsidR="00656F33">
        <w:rPr>
          <w:lang w:val="en-US" w:eastAsia="zh-CN"/>
        </w:rPr>
        <w:t>“</w:t>
      </w:r>
      <w:r w:rsidRPr="00681D99">
        <w:rPr>
          <w:lang w:val="en-US" w:eastAsia="zh-CN"/>
        </w:rPr>
        <w:t>Reveal on Demand</w:t>
      </w:r>
      <w:r w:rsidR="00656F33">
        <w:rPr>
          <w:lang w:val="en-US" w:eastAsia="zh-CN"/>
        </w:rPr>
        <w:t>”</w:t>
      </w:r>
      <w:r w:rsidRPr="00681D99">
        <w:rPr>
          <w:lang w:val="en-US" w:eastAsia="zh-CN"/>
        </w:rPr>
        <w:t xml:space="preserve"> requests occasionally raised by Scott and his team. </w:t>
      </w:r>
    </w:p>
    <w:p w14:paraId="29DB2A70" w14:textId="77777777" w:rsidR="00DC59AB" w:rsidRPr="002A2942" w:rsidRDefault="00DC59AB" w:rsidP="00764C26">
      <w:pPr>
        <w:pStyle w:val="Heading3"/>
        <w:numPr>
          <w:ilvl w:val="0"/>
          <w:numId w:val="27"/>
        </w:numPr>
        <w:ind w:left="426"/>
        <w:rPr>
          <w:b/>
          <w:bCs/>
          <w:lang w:val="en-US" w:eastAsia="zh-CN"/>
        </w:rPr>
      </w:pPr>
      <w:r w:rsidRPr="002A2942">
        <w:rPr>
          <w:b/>
          <w:bCs/>
          <w:lang w:val="en-US" w:eastAsia="zh-CN"/>
        </w:rPr>
        <w:t>Process Flow </w:t>
      </w:r>
    </w:p>
    <w:p w14:paraId="57F7CFB3" w14:textId="77777777" w:rsidR="00DC59AB" w:rsidRPr="00681D99" w:rsidRDefault="00DC59AB" w:rsidP="00681D99">
      <w:pPr>
        <w:rPr>
          <w:lang w:val="en-US" w:eastAsia="zh-CN"/>
        </w:rPr>
      </w:pPr>
      <w:r w:rsidRPr="00681D99">
        <w:rPr>
          <w:lang w:val="en-US" w:eastAsia="zh-CN"/>
        </w:rPr>
        <w:t>The below diagram showcases the main process flow. </w:t>
      </w:r>
    </w:p>
    <w:p w14:paraId="58E7DBAB" w14:textId="2A2EB31F" w:rsidR="00DC59AB" w:rsidRDefault="00DC59AB" w:rsidP="00681D99">
      <w:pPr>
        <w:rPr>
          <w:lang w:val="en-US" w:eastAsia="zh-CN"/>
        </w:rPr>
      </w:pPr>
      <w:r w:rsidRPr="00681D99">
        <w:rPr>
          <w:lang w:val="en-US" w:eastAsia="zh-CN"/>
        </w:rPr>
        <w:t xml:space="preserve">This flow intentionally excludes the Level 1 user (BCOLLINS) as this user’s </w:t>
      </w:r>
      <w:r w:rsidR="00656F33">
        <w:rPr>
          <w:lang w:val="en-US" w:eastAsia="zh-CN"/>
        </w:rPr>
        <w:t>r</w:t>
      </w:r>
      <w:r w:rsidRPr="00681D99">
        <w:rPr>
          <w:lang w:val="en-US" w:eastAsia="zh-CN"/>
        </w:rPr>
        <w:t>ole is not relevant for the process chain – given that his access is thoroughly restricted via UI Blocking. </w:t>
      </w:r>
    </w:p>
    <w:p w14:paraId="1C3A3D9B" w14:textId="77777777" w:rsidR="00890978" w:rsidRPr="00681D99" w:rsidRDefault="00890978" w:rsidP="00681D99">
      <w:pPr>
        <w:rPr>
          <w:lang w:val="en-US" w:eastAsia="zh-CN"/>
        </w:rPr>
      </w:pPr>
    </w:p>
    <w:p w14:paraId="477C41C7" w14:textId="2A510429" w:rsidR="00DB617D" w:rsidRDefault="003871C1">
      <w:pPr>
        <w:rPr>
          <w:rFonts w:asciiTheme="majorHAnsi" w:eastAsiaTheme="majorEastAsia" w:hAnsiTheme="majorHAnsi" w:cstheme="majorBidi"/>
          <w:b/>
          <w:bCs/>
          <w:color w:val="2F5496" w:themeColor="accent1" w:themeShade="BF"/>
          <w:sz w:val="32"/>
          <w:szCs w:val="32"/>
          <w:lang w:val="en-US"/>
        </w:rPr>
      </w:pPr>
      <w:r w:rsidRPr="003871C1">
        <w:rPr>
          <w:rFonts w:asciiTheme="majorHAnsi" w:eastAsiaTheme="majorEastAsia" w:hAnsiTheme="majorHAnsi" w:cstheme="majorBidi"/>
          <w:b/>
          <w:bCs/>
          <w:color w:val="2F5496" w:themeColor="accent1" w:themeShade="BF"/>
          <w:sz w:val="32"/>
          <w:szCs w:val="32"/>
        </w:rPr>
        <w:drawing>
          <wp:inline distT="0" distB="0" distL="0" distR="0" wp14:anchorId="04C842C6" wp14:editId="7A821405">
            <wp:extent cx="5731510" cy="2564765"/>
            <wp:effectExtent l="0" t="0" r="2540" b="6985"/>
            <wp:docPr id="4098" name="Picture 2">
              <a:extLst xmlns:a="http://schemas.openxmlformats.org/drawingml/2006/main">
                <a:ext uri="{FF2B5EF4-FFF2-40B4-BE49-F238E27FC236}">
                  <a16:creationId xmlns:a16="http://schemas.microsoft.com/office/drawing/2014/main" id="{07D9ECFC-BDE5-454E-B561-BC34164D92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a:extLst>
                        <a:ext uri="{FF2B5EF4-FFF2-40B4-BE49-F238E27FC236}">
                          <a16:creationId xmlns:a16="http://schemas.microsoft.com/office/drawing/2014/main" id="{07D9ECFC-BDE5-454E-B561-BC34164D9237}"/>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564765"/>
                    </a:xfrm>
                    <a:prstGeom prst="rect">
                      <a:avLst/>
                    </a:prstGeom>
                    <a:noFill/>
                  </pic:spPr>
                </pic:pic>
              </a:graphicData>
            </a:graphic>
          </wp:inline>
        </w:drawing>
      </w:r>
    </w:p>
    <w:p w14:paraId="4273DCCD" w14:textId="77777777" w:rsidR="003871C1" w:rsidRDefault="003871C1">
      <w:pPr>
        <w:rPr>
          <w:rFonts w:asciiTheme="majorHAnsi" w:eastAsiaTheme="majorEastAsia" w:hAnsiTheme="majorHAnsi" w:cstheme="majorBidi"/>
          <w:b/>
          <w:bCs/>
          <w:color w:val="2F5496" w:themeColor="accent1" w:themeShade="BF"/>
          <w:sz w:val="32"/>
          <w:szCs w:val="32"/>
          <w:lang w:val="en-US"/>
        </w:rPr>
      </w:pPr>
    </w:p>
    <w:p w14:paraId="5FCE6722" w14:textId="7784DFFC" w:rsidR="00DC59AB" w:rsidRPr="00CA297C" w:rsidRDefault="0041581C" w:rsidP="00843945">
      <w:pPr>
        <w:pStyle w:val="Heading1"/>
        <w:numPr>
          <w:ilvl w:val="0"/>
          <w:numId w:val="24"/>
        </w:numPr>
        <w:ind w:left="426" w:hanging="426"/>
        <w:rPr>
          <w:u w:val="single"/>
        </w:rPr>
      </w:pPr>
      <w:bookmarkStart w:id="5" w:name="_Toc148094858"/>
      <w:r w:rsidRPr="00CA297C">
        <w:rPr>
          <w:u w:val="single"/>
        </w:rPr>
        <w:t xml:space="preserve">Training: </w:t>
      </w:r>
      <w:r w:rsidR="00DC59AB" w:rsidRPr="00CA297C">
        <w:rPr>
          <w:u w:val="single"/>
        </w:rPr>
        <w:t>Time to get busy!</w:t>
      </w:r>
      <w:bookmarkEnd w:id="5"/>
    </w:p>
    <w:p w14:paraId="3A8F949F" w14:textId="7B148A89" w:rsidR="00E63D56" w:rsidRPr="00E74C7E" w:rsidRDefault="00E63D56" w:rsidP="00CE34BA">
      <w:pPr>
        <w:pStyle w:val="Heading2"/>
        <w:numPr>
          <w:ilvl w:val="0"/>
          <w:numId w:val="29"/>
        </w:numPr>
        <w:ind w:left="426"/>
      </w:pPr>
      <w:bookmarkStart w:id="6" w:name="_Toc148094859"/>
      <w:r w:rsidRPr="00E74C7E">
        <w:t>Overview</w:t>
      </w:r>
      <w:r w:rsidR="009D2D3D">
        <w:t xml:space="preserve"> UIDP Masking</w:t>
      </w:r>
      <w:r w:rsidR="004D01B2">
        <w:t xml:space="preserve"> Configuration</w:t>
      </w:r>
      <w:bookmarkEnd w:id="6"/>
    </w:p>
    <w:p w14:paraId="2F2DEEC1" w14:textId="1065ABB9" w:rsidR="00E63D56" w:rsidRPr="00D632E1" w:rsidRDefault="00671184" w:rsidP="00E63D56">
      <w:pPr>
        <w:rPr>
          <w:lang w:val="en-US"/>
        </w:rPr>
      </w:pPr>
      <w:del w:id="7" w:author="Keller, Tobias" w:date="2023-10-10T13:34:00Z">
        <w:r w:rsidDel="00BB1F8C">
          <w:rPr>
            <w:noProof/>
            <w:lang w:val="en-US"/>
          </w:rPr>
          <mc:AlternateContent>
            <mc:Choice Requires="wps">
              <w:drawing>
                <wp:anchor distT="0" distB="0" distL="114300" distR="114300" simplePos="0" relativeHeight="251904512" behindDoc="0" locked="0" layoutInCell="1" allowOverlap="1" wp14:anchorId="63F77ED7" wp14:editId="27799846">
                  <wp:simplePos x="0" y="0"/>
                  <wp:positionH relativeFrom="column">
                    <wp:posOffset>-1708030</wp:posOffset>
                  </wp:positionH>
                  <wp:positionV relativeFrom="paragraph">
                    <wp:posOffset>2279146</wp:posOffset>
                  </wp:positionV>
                  <wp:extent cx="9376410" cy="3761117"/>
                  <wp:effectExtent l="0" t="0" r="0" b="0"/>
                  <wp:wrapNone/>
                  <wp:docPr id="10" name="Multiplication Sign 10"/>
                  <wp:cNvGraphicFramePr/>
                  <a:graphic xmlns:a="http://schemas.openxmlformats.org/drawingml/2006/main">
                    <a:graphicData uri="http://schemas.microsoft.com/office/word/2010/wordprocessingShape">
                      <wps:wsp>
                        <wps:cNvSpPr/>
                        <wps:spPr>
                          <a:xfrm>
                            <a:off x="0" y="0"/>
                            <a:ext cx="9376410" cy="3761117"/>
                          </a:xfrm>
                          <a:prstGeom prst="mathMultiply">
                            <a:avLst>
                              <a:gd name="adj1" fmla="val 2311"/>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D98B4" id="Multiplication Sign 10" o:spid="_x0000_s1026" style="position:absolute;margin-left:-134.5pt;margin-top:179.45pt;width:738.3pt;height:296.1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76410,3761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" path="m2235800,943662r32359,-80671l4688205,1833733,7108251,862991r32359,80671l4804941,1880559r2335669,936896l7108251,2898126,4688205,1927384,2268159,2898126r-32359,-80671l4571469,1880559,2235800,943662xe" fillcolor="#ed7d31 [3205]" strokecolor="#823b0b [1605]" strokeweight="1pt">
                  <v:stroke joinstyle="miter"/>
                  <v:path arrowok="t" o:connecttype="custom" o:connectlocs="2235800,943662;2268159,862991;4688205,1833733;7108251,862991;7140610,943662;4804941,1880559;7140610,2817455;7108251,2898126;4688205,1927384;2268159,2898126;2235800,2817455;4571469,1880559;2235800,943662" o:connectangles="0,0,0,0,0,0,0,0,0,0,0,0,0"/>
                </v:shape>
              </w:pict>
            </mc:Fallback>
          </mc:AlternateContent>
        </w:r>
      </w:del>
      <w:r w:rsidR="00E63D56" w:rsidRPr="00D632E1">
        <w:rPr>
          <w:noProof/>
          <w:lang w:val="en-US"/>
        </w:rPr>
        <w:drawing>
          <wp:inline distT="0" distB="0" distL="0" distR="0" wp14:anchorId="102D28EC" wp14:editId="2F87B22A">
            <wp:extent cx="5731510" cy="2076450"/>
            <wp:effectExtent l="0" t="0" r="2540" b="0"/>
            <wp:docPr id="30" name="Picture 29">
              <a:extLst xmlns:a="http://schemas.openxmlformats.org/drawingml/2006/main">
                <a:ext uri="{FF2B5EF4-FFF2-40B4-BE49-F238E27FC236}">
                  <a16:creationId xmlns:a16="http://schemas.microsoft.com/office/drawing/2014/main" id="{DC9057D6-9CCA-4BAB-AD01-C42257B83D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DC9057D6-9CCA-4BAB-AD01-C42257B83D43}"/>
                        </a:ext>
                      </a:extLst>
                    </pic:cNvPr>
                    <pic:cNvPicPr>
                      <a:picLocks noChangeAspect="1"/>
                    </pic:cNvPicPr>
                  </pic:nvPicPr>
                  <pic:blipFill>
                    <a:blip r:embed="rId19"/>
                    <a:stretch>
                      <a:fillRect/>
                    </a:stretch>
                  </pic:blipFill>
                  <pic:spPr>
                    <a:xfrm>
                      <a:off x="0" y="0"/>
                      <a:ext cx="5731510" cy="2076450"/>
                    </a:xfrm>
                    <a:prstGeom prst="rect">
                      <a:avLst/>
                    </a:prstGeom>
                  </pic:spPr>
                </pic:pic>
              </a:graphicData>
            </a:graphic>
          </wp:inline>
        </w:drawing>
      </w:r>
    </w:p>
    <w:p w14:paraId="0AD4FAA0" w14:textId="07D276C7" w:rsidR="00E63D56" w:rsidRPr="00D632E1" w:rsidRDefault="00E63D56" w:rsidP="00E63D56">
      <w:pPr>
        <w:rPr>
          <w:lang w:val="en-US"/>
        </w:rPr>
      </w:pPr>
    </w:p>
    <w:p w14:paraId="3D2E8960" w14:textId="0EA8CAFE" w:rsidR="00C3744D" w:rsidRPr="00E74C7E" w:rsidRDefault="005F6DE1" w:rsidP="00CE34BA">
      <w:pPr>
        <w:pStyle w:val="Heading2"/>
        <w:numPr>
          <w:ilvl w:val="0"/>
          <w:numId w:val="29"/>
        </w:numPr>
        <w:ind w:left="426"/>
      </w:pPr>
      <w:bookmarkStart w:id="8" w:name="_Toc148094860"/>
      <w:r w:rsidRPr="00E74C7E">
        <w:t>Logon</w:t>
      </w:r>
      <w:r w:rsidR="009D2D3D">
        <w:t xml:space="preserve"> to demo/hands-on systems</w:t>
      </w:r>
      <w:bookmarkEnd w:id="8"/>
    </w:p>
    <w:p w14:paraId="32941F8D" w14:textId="71BCB29B" w:rsidR="00E46195" w:rsidRPr="00D632E1" w:rsidRDefault="00E46195" w:rsidP="00E46195">
      <w:pPr>
        <w:rPr>
          <w:lang w:val="en-US"/>
        </w:rPr>
      </w:pPr>
      <w:r w:rsidRPr="00D632E1">
        <w:rPr>
          <w:lang w:val="en-US"/>
        </w:rPr>
        <w:t xml:space="preserve">The training scenarios are </w:t>
      </w:r>
      <w:r w:rsidR="00293DD8">
        <w:rPr>
          <w:lang w:val="en-US"/>
        </w:rPr>
        <w:t>based in separate systems per user</w:t>
      </w:r>
      <w:r w:rsidR="00043432" w:rsidRPr="00D632E1">
        <w:rPr>
          <w:lang w:val="en-US"/>
        </w:rPr>
        <w:t xml:space="preserve">. </w:t>
      </w:r>
      <w:r w:rsidR="008D67F7" w:rsidRPr="00D632E1">
        <w:rPr>
          <w:lang w:val="en-US"/>
        </w:rPr>
        <w:t xml:space="preserve">Please </w:t>
      </w:r>
      <w:r w:rsidR="00E3550E">
        <w:rPr>
          <w:lang w:val="en-US"/>
        </w:rPr>
        <w:t xml:space="preserve">identify </w:t>
      </w:r>
      <w:r w:rsidR="008D67F7" w:rsidRPr="00D632E1">
        <w:rPr>
          <w:lang w:val="en-US"/>
        </w:rPr>
        <w:t>IP address</w:t>
      </w:r>
      <w:r w:rsidR="00E3550E">
        <w:rPr>
          <w:lang w:val="en-US"/>
        </w:rPr>
        <w:t xml:space="preserve"> linked to your </w:t>
      </w:r>
      <w:r w:rsidR="00CF004A">
        <w:rPr>
          <w:lang w:val="en-US"/>
        </w:rPr>
        <w:t>device/seat/ID</w:t>
      </w:r>
      <w:r w:rsidR="002765DC">
        <w:rPr>
          <w:lang w:val="en-US"/>
        </w:rPr>
        <w:t xml:space="preserve">. Best note it down separately for use in the next few steps. </w:t>
      </w:r>
    </w:p>
    <w:tbl>
      <w:tblPr>
        <w:tblStyle w:val="TableGrid"/>
        <w:tblW w:w="0" w:type="auto"/>
        <w:tblInd w:w="137" w:type="dxa"/>
        <w:tblLook w:val="04A0" w:firstRow="1" w:lastRow="0" w:firstColumn="1" w:lastColumn="0" w:noHBand="0" w:noVBand="1"/>
      </w:tblPr>
      <w:tblGrid>
        <w:gridCol w:w="1008"/>
        <w:gridCol w:w="1698"/>
        <w:gridCol w:w="398"/>
        <w:gridCol w:w="1008"/>
        <w:gridCol w:w="1696"/>
        <w:gridCol w:w="384"/>
        <w:gridCol w:w="1011"/>
        <w:gridCol w:w="1676"/>
      </w:tblGrid>
      <w:tr w:rsidR="0005359D" w:rsidRPr="00D632E1" w:rsidDel="00BB1F8C" w14:paraId="16D1F568" w14:textId="4A0C4A6D" w:rsidTr="009F72DD">
        <w:trPr>
          <w:del w:id="9" w:author="Keller, Tobias" w:date="2023-10-10T13:34:00Z"/>
        </w:trPr>
        <w:tc>
          <w:tcPr>
            <w:tcW w:w="1008" w:type="dxa"/>
          </w:tcPr>
          <w:p w14:paraId="5F46D59F" w14:textId="5AEA7464" w:rsidR="0005359D" w:rsidRPr="00D632E1" w:rsidDel="00BB1F8C" w:rsidRDefault="0005359D" w:rsidP="002B3EBB">
            <w:pPr>
              <w:jc w:val="center"/>
              <w:rPr>
                <w:del w:id="10" w:author="Keller, Tobias" w:date="2023-10-10T13:34:00Z"/>
                <w:lang w:val="en-US"/>
              </w:rPr>
            </w:pPr>
            <w:del w:id="11" w:author="Keller, Tobias" w:date="2023-10-10T13:34:00Z">
              <w:r w:rsidRPr="00D632E1" w:rsidDel="00BB1F8C">
                <w:rPr>
                  <w:lang w:val="en-US"/>
                </w:rPr>
                <w:delText>Terminal</w:delText>
              </w:r>
            </w:del>
          </w:p>
        </w:tc>
        <w:tc>
          <w:tcPr>
            <w:tcW w:w="1700" w:type="dxa"/>
          </w:tcPr>
          <w:p w14:paraId="3B7E2E25" w14:textId="1E1FB91A" w:rsidR="0005359D" w:rsidRPr="00D632E1" w:rsidDel="00BB1F8C" w:rsidRDefault="0005359D" w:rsidP="002B3EBB">
            <w:pPr>
              <w:jc w:val="center"/>
              <w:rPr>
                <w:del w:id="12" w:author="Keller, Tobias" w:date="2023-10-10T13:34:00Z"/>
                <w:lang w:val="en-US"/>
              </w:rPr>
            </w:pPr>
            <w:del w:id="13" w:author="Keller, Tobias" w:date="2023-10-10T13:34:00Z">
              <w:r w:rsidRPr="00D632E1" w:rsidDel="00BB1F8C">
                <w:rPr>
                  <w:lang w:val="en-US"/>
                </w:rPr>
                <w:delText>IP</w:delText>
              </w:r>
            </w:del>
          </w:p>
        </w:tc>
        <w:tc>
          <w:tcPr>
            <w:tcW w:w="416" w:type="dxa"/>
            <w:tcBorders>
              <w:top w:val="nil"/>
              <w:bottom w:val="nil"/>
            </w:tcBorders>
          </w:tcPr>
          <w:p w14:paraId="72BD252B" w14:textId="420CE3CD" w:rsidR="0005359D" w:rsidRPr="00D632E1" w:rsidDel="00BB1F8C" w:rsidRDefault="0005359D" w:rsidP="002B3EBB">
            <w:pPr>
              <w:jc w:val="center"/>
              <w:rPr>
                <w:del w:id="14" w:author="Keller, Tobias" w:date="2023-10-10T13:34:00Z"/>
                <w:lang w:val="en-US"/>
              </w:rPr>
            </w:pPr>
          </w:p>
        </w:tc>
        <w:tc>
          <w:tcPr>
            <w:tcW w:w="1008" w:type="dxa"/>
          </w:tcPr>
          <w:p w14:paraId="5D47D9C1" w14:textId="2D4E3F3F" w:rsidR="0005359D" w:rsidRPr="00D632E1" w:rsidDel="00BB1F8C" w:rsidRDefault="0005359D" w:rsidP="002B3EBB">
            <w:pPr>
              <w:jc w:val="center"/>
              <w:rPr>
                <w:del w:id="15" w:author="Keller, Tobias" w:date="2023-10-10T13:34:00Z"/>
                <w:lang w:val="en-US"/>
              </w:rPr>
            </w:pPr>
            <w:del w:id="16" w:author="Keller, Tobias" w:date="2023-10-10T13:34:00Z">
              <w:r w:rsidRPr="00D632E1" w:rsidDel="00BB1F8C">
                <w:rPr>
                  <w:lang w:val="en-US"/>
                </w:rPr>
                <w:delText>Terminal</w:delText>
              </w:r>
            </w:del>
          </w:p>
        </w:tc>
        <w:tc>
          <w:tcPr>
            <w:tcW w:w="1698" w:type="dxa"/>
          </w:tcPr>
          <w:p w14:paraId="2879BA20" w14:textId="1698081F" w:rsidR="0005359D" w:rsidRPr="00D632E1" w:rsidDel="00BB1F8C" w:rsidRDefault="0005359D" w:rsidP="002B3EBB">
            <w:pPr>
              <w:jc w:val="center"/>
              <w:rPr>
                <w:del w:id="17" w:author="Keller, Tobias" w:date="2023-10-10T13:34:00Z"/>
                <w:lang w:val="en-US"/>
              </w:rPr>
            </w:pPr>
            <w:del w:id="18" w:author="Keller, Tobias" w:date="2023-10-10T13:34:00Z">
              <w:r w:rsidRPr="00D632E1" w:rsidDel="00BB1F8C">
                <w:rPr>
                  <w:lang w:val="en-US"/>
                </w:rPr>
                <w:delText>IP</w:delText>
              </w:r>
            </w:del>
          </w:p>
        </w:tc>
        <w:tc>
          <w:tcPr>
            <w:tcW w:w="401" w:type="dxa"/>
            <w:tcBorders>
              <w:top w:val="nil"/>
              <w:bottom w:val="nil"/>
            </w:tcBorders>
          </w:tcPr>
          <w:p w14:paraId="60E61E83" w14:textId="617C392B" w:rsidR="0005359D" w:rsidRPr="00D632E1" w:rsidDel="00BB1F8C" w:rsidRDefault="0005359D" w:rsidP="002B3EBB">
            <w:pPr>
              <w:jc w:val="center"/>
              <w:rPr>
                <w:del w:id="19" w:author="Keller, Tobias" w:date="2023-10-10T13:34:00Z"/>
                <w:lang w:val="en-US"/>
              </w:rPr>
            </w:pPr>
          </w:p>
        </w:tc>
        <w:tc>
          <w:tcPr>
            <w:tcW w:w="1011" w:type="dxa"/>
          </w:tcPr>
          <w:p w14:paraId="772D6CF7" w14:textId="186A2350" w:rsidR="0005359D" w:rsidRPr="00D632E1" w:rsidDel="00BB1F8C" w:rsidRDefault="0005359D" w:rsidP="002B3EBB">
            <w:pPr>
              <w:jc w:val="center"/>
              <w:rPr>
                <w:del w:id="20" w:author="Keller, Tobias" w:date="2023-10-10T13:34:00Z"/>
                <w:lang w:val="en-US"/>
              </w:rPr>
            </w:pPr>
            <w:del w:id="21" w:author="Keller, Tobias" w:date="2023-10-10T13:34:00Z">
              <w:r w:rsidRPr="00D632E1" w:rsidDel="00BB1F8C">
                <w:rPr>
                  <w:lang w:val="en-US"/>
                </w:rPr>
                <w:delText>Terminal</w:delText>
              </w:r>
            </w:del>
          </w:p>
        </w:tc>
        <w:tc>
          <w:tcPr>
            <w:tcW w:w="1637" w:type="dxa"/>
          </w:tcPr>
          <w:p w14:paraId="24BA36B8" w14:textId="457C3BBB" w:rsidR="0005359D" w:rsidRPr="00D632E1" w:rsidDel="00BB1F8C" w:rsidRDefault="0005359D" w:rsidP="002B3EBB">
            <w:pPr>
              <w:jc w:val="center"/>
              <w:rPr>
                <w:del w:id="22" w:author="Keller, Tobias" w:date="2023-10-10T13:34:00Z"/>
                <w:lang w:val="en-US"/>
              </w:rPr>
            </w:pPr>
            <w:del w:id="23" w:author="Keller, Tobias" w:date="2023-10-10T13:34:00Z">
              <w:r w:rsidRPr="00D632E1" w:rsidDel="00BB1F8C">
                <w:rPr>
                  <w:lang w:val="en-US"/>
                </w:rPr>
                <w:delText>IP</w:delText>
              </w:r>
            </w:del>
          </w:p>
        </w:tc>
      </w:tr>
      <w:tr w:rsidR="009F72DD" w:rsidRPr="002B48F0" w:rsidDel="00BB1F8C" w14:paraId="378C3D84" w14:textId="39FCB42D" w:rsidTr="009F72DD">
        <w:trPr>
          <w:del w:id="24" w:author="Keller, Tobias" w:date="2023-10-10T13:34:00Z"/>
        </w:trPr>
        <w:tc>
          <w:tcPr>
            <w:tcW w:w="1008" w:type="dxa"/>
          </w:tcPr>
          <w:p w14:paraId="0FC051FA" w14:textId="376C96AD" w:rsidR="009F72DD" w:rsidRPr="002B48F0" w:rsidDel="00BB1F8C" w:rsidRDefault="009F72DD" w:rsidP="009F72DD">
            <w:pPr>
              <w:jc w:val="center"/>
              <w:rPr>
                <w:del w:id="25" w:author="Keller, Tobias" w:date="2023-10-10T13:34:00Z"/>
                <w:b/>
                <w:bCs/>
                <w:color w:val="000000" w:themeColor="text1"/>
                <w:lang w:val="en-US"/>
              </w:rPr>
            </w:pPr>
            <w:del w:id="26" w:author="Keller, Tobias" w:date="2023-10-10T13:34:00Z">
              <w:r w:rsidRPr="002B48F0" w:rsidDel="00BB1F8C">
                <w:rPr>
                  <w:b/>
                  <w:bCs/>
                  <w:color w:val="000000" w:themeColor="text1"/>
                  <w:lang w:val="en-US"/>
                </w:rPr>
                <w:delText>01</w:delText>
              </w:r>
            </w:del>
          </w:p>
        </w:tc>
        <w:tc>
          <w:tcPr>
            <w:tcW w:w="1700" w:type="dxa"/>
          </w:tcPr>
          <w:p w14:paraId="6015AA54" w14:textId="53617CF2" w:rsidR="009F72DD" w:rsidRPr="002B48F0" w:rsidDel="00BB1F8C" w:rsidRDefault="009F72DD" w:rsidP="009F72DD">
            <w:pPr>
              <w:jc w:val="center"/>
              <w:rPr>
                <w:del w:id="27" w:author="Keller, Tobias" w:date="2023-10-10T13:34:00Z"/>
                <w:b/>
                <w:bCs/>
                <w:color w:val="000000" w:themeColor="text1"/>
                <w:lang w:val="en-US"/>
              </w:rPr>
            </w:pPr>
            <w:del w:id="28" w:author="Keller, Tobias" w:date="2023-10-10T13:34:00Z">
              <w:r w:rsidDel="00BB1F8C">
                <w:rPr>
                  <w:rFonts w:ascii="72" w:hAnsi="72" w:cs="72"/>
                  <w:b/>
                  <w:bCs/>
                  <w:color w:val="32363A"/>
                  <w:sz w:val="21"/>
                  <w:szCs w:val="21"/>
                  <w:shd w:val="clear" w:color="auto" w:fill="FFFFFF"/>
                </w:rPr>
                <w:delText>54.93.105.215</w:delText>
              </w:r>
            </w:del>
          </w:p>
        </w:tc>
        <w:tc>
          <w:tcPr>
            <w:tcW w:w="416" w:type="dxa"/>
            <w:tcBorders>
              <w:top w:val="nil"/>
              <w:bottom w:val="nil"/>
            </w:tcBorders>
          </w:tcPr>
          <w:p w14:paraId="3A342F6F" w14:textId="5E0321BC" w:rsidR="009F72DD" w:rsidRPr="002B48F0" w:rsidDel="00BB1F8C" w:rsidRDefault="009F72DD" w:rsidP="009F72DD">
            <w:pPr>
              <w:jc w:val="center"/>
              <w:rPr>
                <w:del w:id="29" w:author="Keller, Tobias" w:date="2023-10-10T13:34:00Z"/>
                <w:b/>
                <w:bCs/>
                <w:color w:val="000000" w:themeColor="text1"/>
                <w:lang w:val="en-US"/>
              </w:rPr>
            </w:pPr>
          </w:p>
        </w:tc>
        <w:tc>
          <w:tcPr>
            <w:tcW w:w="1008" w:type="dxa"/>
          </w:tcPr>
          <w:p w14:paraId="7F0C83C5" w14:textId="50B4901B" w:rsidR="009F72DD" w:rsidRPr="002B48F0" w:rsidDel="00BB1F8C" w:rsidRDefault="009F72DD" w:rsidP="009F72DD">
            <w:pPr>
              <w:jc w:val="center"/>
              <w:rPr>
                <w:del w:id="30" w:author="Keller, Tobias" w:date="2023-10-10T13:34:00Z"/>
                <w:b/>
                <w:bCs/>
                <w:color w:val="000000" w:themeColor="text1"/>
                <w:lang w:val="en-US"/>
              </w:rPr>
            </w:pPr>
            <w:del w:id="31" w:author="Keller, Tobias" w:date="2023-10-10T13:34:00Z">
              <w:r w:rsidRPr="002B48F0" w:rsidDel="00BB1F8C">
                <w:rPr>
                  <w:b/>
                  <w:bCs/>
                  <w:color w:val="000000" w:themeColor="text1"/>
                  <w:lang w:val="en-US"/>
                </w:rPr>
                <w:delText>11</w:delText>
              </w:r>
            </w:del>
          </w:p>
        </w:tc>
        <w:tc>
          <w:tcPr>
            <w:tcW w:w="1698" w:type="dxa"/>
          </w:tcPr>
          <w:p w14:paraId="1E282397" w14:textId="121C07C9" w:rsidR="009F72DD" w:rsidRPr="002B48F0" w:rsidDel="00BB1F8C" w:rsidRDefault="009F72DD" w:rsidP="009F72DD">
            <w:pPr>
              <w:jc w:val="center"/>
              <w:rPr>
                <w:del w:id="32" w:author="Keller, Tobias" w:date="2023-10-10T13:34:00Z"/>
                <w:b/>
                <w:bCs/>
                <w:color w:val="000000" w:themeColor="text1"/>
                <w:lang w:val="en-US"/>
              </w:rPr>
            </w:pPr>
            <w:del w:id="33" w:author="Keller, Tobias" w:date="2023-10-10T13:34:00Z">
              <w:r w:rsidDel="00BB1F8C">
                <w:rPr>
                  <w:rFonts w:ascii="72" w:hAnsi="72" w:cs="72"/>
                  <w:b/>
                  <w:bCs/>
                  <w:color w:val="32363A"/>
                  <w:sz w:val="21"/>
                  <w:szCs w:val="21"/>
                  <w:shd w:val="clear" w:color="auto" w:fill="FFFFFF"/>
                </w:rPr>
                <w:delText>3.125.196.98</w:delText>
              </w:r>
            </w:del>
          </w:p>
        </w:tc>
        <w:tc>
          <w:tcPr>
            <w:tcW w:w="401" w:type="dxa"/>
            <w:tcBorders>
              <w:top w:val="nil"/>
              <w:bottom w:val="nil"/>
            </w:tcBorders>
          </w:tcPr>
          <w:p w14:paraId="04EA17A0" w14:textId="586361B1" w:rsidR="009F72DD" w:rsidRPr="002B48F0" w:rsidDel="00BB1F8C" w:rsidRDefault="009F72DD" w:rsidP="009F72DD">
            <w:pPr>
              <w:jc w:val="center"/>
              <w:rPr>
                <w:del w:id="34" w:author="Keller, Tobias" w:date="2023-10-10T13:34:00Z"/>
                <w:b/>
                <w:bCs/>
                <w:color w:val="000000" w:themeColor="text1"/>
                <w:lang w:val="en-US"/>
              </w:rPr>
            </w:pPr>
          </w:p>
        </w:tc>
        <w:tc>
          <w:tcPr>
            <w:tcW w:w="1011" w:type="dxa"/>
          </w:tcPr>
          <w:p w14:paraId="2398F858" w14:textId="7407E277" w:rsidR="009F72DD" w:rsidRPr="002B48F0" w:rsidDel="00BB1F8C" w:rsidRDefault="009F72DD" w:rsidP="009F72DD">
            <w:pPr>
              <w:jc w:val="center"/>
              <w:rPr>
                <w:del w:id="35" w:author="Keller, Tobias" w:date="2023-10-10T13:34:00Z"/>
                <w:b/>
                <w:bCs/>
                <w:color w:val="000000" w:themeColor="text1"/>
                <w:lang w:val="en-US"/>
              </w:rPr>
            </w:pPr>
            <w:del w:id="36" w:author="Keller, Tobias" w:date="2023-10-10T13:34:00Z">
              <w:r w:rsidRPr="002B48F0" w:rsidDel="00BB1F8C">
                <w:rPr>
                  <w:b/>
                  <w:bCs/>
                  <w:color w:val="000000" w:themeColor="text1"/>
                  <w:lang w:val="en-US"/>
                </w:rPr>
                <w:delText>21</w:delText>
              </w:r>
            </w:del>
          </w:p>
        </w:tc>
        <w:tc>
          <w:tcPr>
            <w:tcW w:w="1637" w:type="dxa"/>
          </w:tcPr>
          <w:p w14:paraId="3E7C09AE" w14:textId="0EA3B8FE" w:rsidR="009F72DD" w:rsidRPr="002B48F0" w:rsidDel="00BB1F8C" w:rsidRDefault="00E97FCC" w:rsidP="009F72DD">
            <w:pPr>
              <w:jc w:val="center"/>
              <w:rPr>
                <w:del w:id="37" w:author="Keller, Tobias" w:date="2023-10-10T13:34:00Z"/>
                <w:b/>
                <w:bCs/>
                <w:color w:val="000000" w:themeColor="text1"/>
                <w:lang w:val="en-US"/>
              </w:rPr>
            </w:pPr>
            <w:del w:id="38" w:author="Keller, Tobias" w:date="2023-10-10T13:34:00Z">
              <w:r w:rsidDel="00BB1F8C">
                <w:rPr>
                  <w:rFonts w:ascii="72" w:hAnsi="72" w:cs="72"/>
                  <w:b/>
                  <w:bCs/>
                  <w:color w:val="32363A"/>
                  <w:sz w:val="21"/>
                  <w:szCs w:val="21"/>
                  <w:shd w:val="clear" w:color="auto" w:fill="FFFFFF"/>
                </w:rPr>
                <w:delText>3.126.94.22</w:delText>
              </w:r>
            </w:del>
          </w:p>
        </w:tc>
      </w:tr>
      <w:tr w:rsidR="009F72DD" w:rsidRPr="002B48F0" w:rsidDel="00BB1F8C" w14:paraId="575CF4AB" w14:textId="50F63209" w:rsidTr="009F72DD">
        <w:trPr>
          <w:del w:id="39" w:author="Keller, Tobias" w:date="2023-10-10T13:34:00Z"/>
        </w:trPr>
        <w:tc>
          <w:tcPr>
            <w:tcW w:w="1008" w:type="dxa"/>
          </w:tcPr>
          <w:p w14:paraId="1A20BA9C" w14:textId="3E126EFB" w:rsidR="009F72DD" w:rsidRPr="002B48F0" w:rsidDel="00BB1F8C" w:rsidRDefault="009F72DD" w:rsidP="009F72DD">
            <w:pPr>
              <w:jc w:val="center"/>
              <w:rPr>
                <w:del w:id="40" w:author="Keller, Tobias" w:date="2023-10-10T13:34:00Z"/>
                <w:b/>
                <w:bCs/>
                <w:color w:val="000000" w:themeColor="text1"/>
                <w:lang w:val="en-US"/>
              </w:rPr>
            </w:pPr>
            <w:del w:id="41" w:author="Keller, Tobias" w:date="2023-10-10T13:34:00Z">
              <w:r w:rsidRPr="002B48F0" w:rsidDel="00BB1F8C">
                <w:rPr>
                  <w:b/>
                  <w:bCs/>
                  <w:color w:val="000000" w:themeColor="text1"/>
                  <w:lang w:val="en-US"/>
                </w:rPr>
                <w:delText>02</w:delText>
              </w:r>
            </w:del>
          </w:p>
        </w:tc>
        <w:tc>
          <w:tcPr>
            <w:tcW w:w="1700" w:type="dxa"/>
          </w:tcPr>
          <w:p w14:paraId="74A3BB59" w14:textId="630BF8BD" w:rsidR="009F72DD" w:rsidRPr="002B48F0" w:rsidDel="00BB1F8C" w:rsidRDefault="009F72DD" w:rsidP="009F72DD">
            <w:pPr>
              <w:jc w:val="center"/>
              <w:rPr>
                <w:del w:id="42" w:author="Keller, Tobias" w:date="2023-10-10T13:34:00Z"/>
                <w:b/>
                <w:bCs/>
                <w:color w:val="000000" w:themeColor="text1"/>
                <w:lang w:val="en-US"/>
              </w:rPr>
            </w:pPr>
            <w:del w:id="43" w:author="Keller, Tobias" w:date="2023-10-10T13:34:00Z">
              <w:r w:rsidDel="00BB1F8C">
                <w:rPr>
                  <w:rFonts w:ascii="72" w:hAnsi="72" w:cs="72"/>
                  <w:b/>
                  <w:bCs/>
                  <w:color w:val="32363A"/>
                  <w:sz w:val="21"/>
                  <w:szCs w:val="21"/>
                  <w:shd w:val="clear" w:color="auto" w:fill="FFFFFF"/>
                </w:rPr>
                <w:delText>52.29.141.19</w:delText>
              </w:r>
            </w:del>
          </w:p>
        </w:tc>
        <w:tc>
          <w:tcPr>
            <w:tcW w:w="416" w:type="dxa"/>
            <w:tcBorders>
              <w:top w:val="nil"/>
              <w:bottom w:val="nil"/>
            </w:tcBorders>
          </w:tcPr>
          <w:p w14:paraId="48574CE1" w14:textId="5D525941" w:rsidR="009F72DD" w:rsidRPr="002B48F0" w:rsidDel="00BB1F8C" w:rsidRDefault="009F72DD" w:rsidP="009F72DD">
            <w:pPr>
              <w:jc w:val="center"/>
              <w:rPr>
                <w:del w:id="44" w:author="Keller, Tobias" w:date="2023-10-10T13:34:00Z"/>
                <w:b/>
                <w:bCs/>
                <w:color w:val="000000" w:themeColor="text1"/>
                <w:lang w:val="en-US"/>
              </w:rPr>
            </w:pPr>
          </w:p>
        </w:tc>
        <w:tc>
          <w:tcPr>
            <w:tcW w:w="1008" w:type="dxa"/>
          </w:tcPr>
          <w:p w14:paraId="582D1DD7" w14:textId="45AF6916" w:rsidR="009F72DD" w:rsidRPr="002B48F0" w:rsidDel="00BB1F8C" w:rsidRDefault="009F72DD" w:rsidP="009F72DD">
            <w:pPr>
              <w:jc w:val="center"/>
              <w:rPr>
                <w:del w:id="45" w:author="Keller, Tobias" w:date="2023-10-10T13:34:00Z"/>
                <w:b/>
                <w:bCs/>
                <w:color w:val="000000" w:themeColor="text1"/>
                <w:lang w:val="en-US"/>
              </w:rPr>
            </w:pPr>
            <w:del w:id="46" w:author="Keller, Tobias" w:date="2023-10-10T13:34:00Z">
              <w:r w:rsidRPr="002B48F0" w:rsidDel="00BB1F8C">
                <w:rPr>
                  <w:b/>
                  <w:bCs/>
                  <w:color w:val="000000" w:themeColor="text1"/>
                  <w:lang w:val="en-US"/>
                </w:rPr>
                <w:delText>12</w:delText>
              </w:r>
            </w:del>
          </w:p>
        </w:tc>
        <w:tc>
          <w:tcPr>
            <w:tcW w:w="1698" w:type="dxa"/>
          </w:tcPr>
          <w:p w14:paraId="55DEB398" w14:textId="6616C468" w:rsidR="009F72DD" w:rsidRPr="002B48F0" w:rsidDel="00BB1F8C" w:rsidRDefault="009F72DD" w:rsidP="009F72DD">
            <w:pPr>
              <w:jc w:val="center"/>
              <w:rPr>
                <w:del w:id="47" w:author="Keller, Tobias" w:date="2023-10-10T13:34:00Z"/>
                <w:b/>
                <w:bCs/>
                <w:color w:val="000000" w:themeColor="text1"/>
                <w:lang w:val="en-US"/>
              </w:rPr>
            </w:pPr>
            <w:del w:id="48" w:author="Keller, Tobias" w:date="2023-10-10T13:34:00Z">
              <w:r w:rsidDel="00BB1F8C">
                <w:rPr>
                  <w:rFonts w:ascii="72" w:hAnsi="72" w:cs="72"/>
                  <w:b/>
                  <w:bCs/>
                  <w:color w:val="32363A"/>
                  <w:sz w:val="21"/>
                  <w:szCs w:val="21"/>
                  <w:shd w:val="clear" w:color="auto" w:fill="FFFFFF"/>
                </w:rPr>
                <w:delText>18.157.217.227</w:delText>
              </w:r>
            </w:del>
          </w:p>
        </w:tc>
        <w:tc>
          <w:tcPr>
            <w:tcW w:w="401" w:type="dxa"/>
            <w:tcBorders>
              <w:top w:val="nil"/>
              <w:bottom w:val="nil"/>
            </w:tcBorders>
          </w:tcPr>
          <w:p w14:paraId="5B9CBD09" w14:textId="1279C498" w:rsidR="009F72DD" w:rsidRPr="002B48F0" w:rsidDel="00BB1F8C" w:rsidRDefault="009F72DD" w:rsidP="009F72DD">
            <w:pPr>
              <w:jc w:val="center"/>
              <w:rPr>
                <w:del w:id="49" w:author="Keller, Tobias" w:date="2023-10-10T13:34:00Z"/>
                <w:b/>
                <w:bCs/>
                <w:color w:val="000000" w:themeColor="text1"/>
                <w:lang w:val="en-US"/>
              </w:rPr>
            </w:pPr>
          </w:p>
        </w:tc>
        <w:tc>
          <w:tcPr>
            <w:tcW w:w="1011" w:type="dxa"/>
          </w:tcPr>
          <w:p w14:paraId="270CF4E9" w14:textId="5CC9679B" w:rsidR="009F72DD" w:rsidRPr="002B48F0" w:rsidDel="00BB1F8C" w:rsidRDefault="009F72DD" w:rsidP="009F72DD">
            <w:pPr>
              <w:jc w:val="center"/>
              <w:rPr>
                <w:del w:id="50" w:author="Keller, Tobias" w:date="2023-10-10T13:34:00Z"/>
                <w:b/>
                <w:bCs/>
                <w:color w:val="000000" w:themeColor="text1"/>
                <w:lang w:val="en-US"/>
              </w:rPr>
            </w:pPr>
            <w:del w:id="51" w:author="Keller, Tobias" w:date="2023-10-10T13:34:00Z">
              <w:r w:rsidRPr="002B48F0" w:rsidDel="00BB1F8C">
                <w:rPr>
                  <w:b/>
                  <w:bCs/>
                  <w:color w:val="000000" w:themeColor="text1"/>
                  <w:lang w:val="en-US"/>
                </w:rPr>
                <w:delText>22</w:delText>
              </w:r>
            </w:del>
          </w:p>
        </w:tc>
        <w:tc>
          <w:tcPr>
            <w:tcW w:w="1637" w:type="dxa"/>
          </w:tcPr>
          <w:p w14:paraId="371C650A" w14:textId="364A06DE" w:rsidR="009F72DD" w:rsidRPr="002B48F0" w:rsidDel="00BB1F8C" w:rsidRDefault="00EC0031" w:rsidP="00EC0031">
            <w:pPr>
              <w:tabs>
                <w:tab w:val="left" w:pos="570"/>
                <w:tab w:val="center" w:pos="710"/>
              </w:tabs>
              <w:rPr>
                <w:del w:id="52" w:author="Keller, Tobias" w:date="2023-10-10T13:34:00Z"/>
                <w:b/>
                <w:bCs/>
                <w:color w:val="000000" w:themeColor="text1"/>
                <w:lang w:val="en-US"/>
              </w:rPr>
            </w:pPr>
            <w:del w:id="53" w:author="Keller, Tobias" w:date="2023-10-10T13:34:00Z">
              <w:r w:rsidDel="00BB1F8C">
                <w:rPr>
                  <w:rFonts w:ascii="72" w:hAnsi="72" w:cs="72"/>
                  <w:b/>
                  <w:bCs/>
                  <w:color w:val="32363A"/>
                  <w:sz w:val="21"/>
                  <w:szCs w:val="21"/>
                  <w:shd w:val="clear" w:color="auto" w:fill="FFFFFF"/>
                </w:rPr>
                <w:delText>3.72.143.230</w:delText>
              </w:r>
            </w:del>
          </w:p>
        </w:tc>
      </w:tr>
      <w:tr w:rsidR="009F72DD" w:rsidRPr="002B48F0" w:rsidDel="00BB1F8C" w14:paraId="59441E52" w14:textId="1804557C" w:rsidTr="009F72DD">
        <w:trPr>
          <w:del w:id="54" w:author="Keller, Tobias" w:date="2023-10-10T13:34:00Z"/>
        </w:trPr>
        <w:tc>
          <w:tcPr>
            <w:tcW w:w="1008" w:type="dxa"/>
          </w:tcPr>
          <w:p w14:paraId="24231B44" w14:textId="30D9E09E" w:rsidR="009F72DD" w:rsidRPr="002B48F0" w:rsidDel="00BB1F8C" w:rsidRDefault="009F72DD" w:rsidP="009F72DD">
            <w:pPr>
              <w:jc w:val="center"/>
              <w:rPr>
                <w:del w:id="55" w:author="Keller, Tobias" w:date="2023-10-10T13:34:00Z"/>
                <w:b/>
                <w:bCs/>
                <w:color w:val="000000" w:themeColor="text1"/>
                <w:lang w:val="en-US"/>
              </w:rPr>
            </w:pPr>
            <w:del w:id="56" w:author="Keller, Tobias" w:date="2023-10-10T13:34:00Z">
              <w:r w:rsidRPr="002B48F0" w:rsidDel="00BB1F8C">
                <w:rPr>
                  <w:b/>
                  <w:bCs/>
                  <w:color w:val="000000" w:themeColor="text1"/>
                  <w:lang w:val="en-US"/>
                </w:rPr>
                <w:delText>03</w:delText>
              </w:r>
            </w:del>
          </w:p>
        </w:tc>
        <w:tc>
          <w:tcPr>
            <w:tcW w:w="1700" w:type="dxa"/>
          </w:tcPr>
          <w:p w14:paraId="71D9BCB1" w14:textId="3486127F" w:rsidR="009F72DD" w:rsidRPr="002B48F0" w:rsidDel="00BB1F8C" w:rsidRDefault="009F72DD" w:rsidP="009F72DD">
            <w:pPr>
              <w:jc w:val="center"/>
              <w:rPr>
                <w:del w:id="57" w:author="Keller, Tobias" w:date="2023-10-10T13:34:00Z"/>
                <w:b/>
                <w:bCs/>
                <w:color w:val="000000" w:themeColor="text1"/>
                <w:lang w:val="en-US"/>
              </w:rPr>
            </w:pPr>
            <w:del w:id="58" w:author="Keller, Tobias" w:date="2023-10-10T13:34:00Z">
              <w:r w:rsidDel="00BB1F8C">
                <w:rPr>
                  <w:rFonts w:ascii="72" w:hAnsi="72" w:cs="72"/>
                  <w:b/>
                  <w:bCs/>
                  <w:color w:val="32363A"/>
                  <w:sz w:val="21"/>
                  <w:szCs w:val="21"/>
                  <w:shd w:val="clear" w:color="auto" w:fill="FFFFFF"/>
                </w:rPr>
                <w:delText>3.69.97.72</w:delText>
              </w:r>
            </w:del>
          </w:p>
        </w:tc>
        <w:tc>
          <w:tcPr>
            <w:tcW w:w="416" w:type="dxa"/>
            <w:tcBorders>
              <w:top w:val="nil"/>
              <w:bottom w:val="nil"/>
            </w:tcBorders>
          </w:tcPr>
          <w:p w14:paraId="4928CCF5" w14:textId="16804EC2" w:rsidR="009F72DD" w:rsidRPr="002B48F0" w:rsidDel="00BB1F8C" w:rsidRDefault="009F72DD" w:rsidP="009F72DD">
            <w:pPr>
              <w:jc w:val="center"/>
              <w:rPr>
                <w:del w:id="59" w:author="Keller, Tobias" w:date="2023-10-10T13:34:00Z"/>
                <w:b/>
                <w:bCs/>
                <w:color w:val="000000" w:themeColor="text1"/>
                <w:lang w:val="en-US"/>
              </w:rPr>
            </w:pPr>
          </w:p>
        </w:tc>
        <w:tc>
          <w:tcPr>
            <w:tcW w:w="1008" w:type="dxa"/>
          </w:tcPr>
          <w:p w14:paraId="3D4BBA2E" w14:textId="42A194CE" w:rsidR="009F72DD" w:rsidRPr="002B48F0" w:rsidDel="00BB1F8C" w:rsidRDefault="009F72DD" w:rsidP="009F72DD">
            <w:pPr>
              <w:jc w:val="center"/>
              <w:rPr>
                <w:del w:id="60" w:author="Keller, Tobias" w:date="2023-10-10T13:34:00Z"/>
                <w:b/>
                <w:bCs/>
                <w:color w:val="000000" w:themeColor="text1"/>
                <w:lang w:val="en-US"/>
              </w:rPr>
            </w:pPr>
            <w:del w:id="61" w:author="Keller, Tobias" w:date="2023-10-10T13:34:00Z">
              <w:r w:rsidRPr="002B48F0" w:rsidDel="00BB1F8C">
                <w:rPr>
                  <w:b/>
                  <w:bCs/>
                  <w:color w:val="000000" w:themeColor="text1"/>
                  <w:lang w:val="en-US"/>
                </w:rPr>
                <w:delText>13</w:delText>
              </w:r>
            </w:del>
          </w:p>
        </w:tc>
        <w:tc>
          <w:tcPr>
            <w:tcW w:w="1698" w:type="dxa"/>
          </w:tcPr>
          <w:p w14:paraId="1D32551F" w14:textId="7DD5F1E3" w:rsidR="009F72DD" w:rsidRPr="002B48F0" w:rsidDel="00BB1F8C" w:rsidRDefault="009F72DD" w:rsidP="009F72DD">
            <w:pPr>
              <w:jc w:val="center"/>
              <w:rPr>
                <w:del w:id="62" w:author="Keller, Tobias" w:date="2023-10-10T13:34:00Z"/>
                <w:b/>
                <w:bCs/>
                <w:color w:val="000000" w:themeColor="text1"/>
                <w:lang w:val="en-US"/>
              </w:rPr>
            </w:pPr>
            <w:del w:id="63" w:author="Keller, Tobias" w:date="2023-10-10T13:34:00Z">
              <w:r w:rsidDel="00BB1F8C">
                <w:rPr>
                  <w:rFonts w:ascii="72" w:hAnsi="72" w:cs="72"/>
                  <w:b/>
                  <w:bCs/>
                  <w:color w:val="32363A"/>
                  <w:sz w:val="21"/>
                  <w:szCs w:val="21"/>
                  <w:shd w:val="clear" w:color="auto" w:fill="FFFFFF"/>
                </w:rPr>
                <w:delText>3.127.121.241</w:delText>
              </w:r>
            </w:del>
          </w:p>
        </w:tc>
        <w:tc>
          <w:tcPr>
            <w:tcW w:w="401" w:type="dxa"/>
            <w:tcBorders>
              <w:top w:val="nil"/>
              <w:bottom w:val="nil"/>
            </w:tcBorders>
          </w:tcPr>
          <w:p w14:paraId="2EF85B02" w14:textId="13AD95F1" w:rsidR="009F72DD" w:rsidRPr="002B48F0" w:rsidDel="00BB1F8C" w:rsidRDefault="009F72DD" w:rsidP="009F72DD">
            <w:pPr>
              <w:jc w:val="center"/>
              <w:rPr>
                <w:del w:id="64" w:author="Keller, Tobias" w:date="2023-10-10T13:34:00Z"/>
                <w:b/>
                <w:bCs/>
                <w:color w:val="000000" w:themeColor="text1"/>
                <w:lang w:val="en-US"/>
              </w:rPr>
            </w:pPr>
          </w:p>
        </w:tc>
        <w:tc>
          <w:tcPr>
            <w:tcW w:w="1011" w:type="dxa"/>
          </w:tcPr>
          <w:p w14:paraId="08C81FEA" w14:textId="00E9BEE8" w:rsidR="009F72DD" w:rsidRPr="002B48F0" w:rsidDel="00BB1F8C" w:rsidRDefault="009F72DD" w:rsidP="009F72DD">
            <w:pPr>
              <w:jc w:val="center"/>
              <w:rPr>
                <w:del w:id="65" w:author="Keller, Tobias" w:date="2023-10-10T13:34:00Z"/>
                <w:b/>
                <w:bCs/>
                <w:color w:val="000000" w:themeColor="text1"/>
                <w:lang w:val="en-US"/>
              </w:rPr>
            </w:pPr>
            <w:del w:id="66" w:author="Keller, Tobias" w:date="2023-10-10T13:34:00Z">
              <w:r w:rsidRPr="002B48F0" w:rsidDel="00BB1F8C">
                <w:rPr>
                  <w:b/>
                  <w:bCs/>
                  <w:color w:val="000000" w:themeColor="text1"/>
                  <w:lang w:val="en-US"/>
                </w:rPr>
                <w:delText>23</w:delText>
              </w:r>
            </w:del>
          </w:p>
        </w:tc>
        <w:tc>
          <w:tcPr>
            <w:tcW w:w="1637" w:type="dxa"/>
          </w:tcPr>
          <w:p w14:paraId="007D12BA" w14:textId="1353FC57" w:rsidR="009F72DD" w:rsidRPr="002B48F0" w:rsidDel="00BB1F8C" w:rsidRDefault="008A0DB0" w:rsidP="009F72DD">
            <w:pPr>
              <w:jc w:val="center"/>
              <w:rPr>
                <w:del w:id="67" w:author="Keller, Tobias" w:date="2023-10-10T13:34:00Z"/>
                <w:b/>
                <w:bCs/>
                <w:color w:val="000000" w:themeColor="text1"/>
                <w:lang w:val="en-US"/>
              </w:rPr>
            </w:pPr>
            <w:del w:id="68" w:author="Keller, Tobias" w:date="2023-10-10T13:34:00Z">
              <w:r w:rsidDel="00BB1F8C">
                <w:rPr>
                  <w:rFonts w:ascii="72" w:hAnsi="72" w:cs="72"/>
                  <w:b/>
                  <w:bCs/>
                  <w:color w:val="32363A"/>
                  <w:sz w:val="21"/>
                  <w:szCs w:val="21"/>
                  <w:shd w:val="clear" w:color="auto" w:fill="FFFFFF"/>
                </w:rPr>
                <w:delText>3.123.68.46</w:delText>
              </w:r>
            </w:del>
          </w:p>
        </w:tc>
      </w:tr>
      <w:tr w:rsidR="009F72DD" w:rsidRPr="002B48F0" w:rsidDel="00BB1F8C" w14:paraId="38E716BE" w14:textId="5BCD66CF" w:rsidTr="009F72DD">
        <w:trPr>
          <w:del w:id="69" w:author="Keller, Tobias" w:date="2023-10-10T13:34:00Z"/>
        </w:trPr>
        <w:tc>
          <w:tcPr>
            <w:tcW w:w="1008" w:type="dxa"/>
          </w:tcPr>
          <w:p w14:paraId="254C04D6" w14:textId="1556E445" w:rsidR="009F72DD" w:rsidRPr="002B48F0" w:rsidDel="00BB1F8C" w:rsidRDefault="009F72DD" w:rsidP="009F72DD">
            <w:pPr>
              <w:jc w:val="center"/>
              <w:rPr>
                <w:del w:id="70" w:author="Keller, Tobias" w:date="2023-10-10T13:34:00Z"/>
                <w:b/>
                <w:bCs/>
                <w:color w:val="000000" w:themeColor="text1"/>
                <w:lang w:val="en-US"/>
              </w:rPr>
            </w:pPr>
            <w:del w:id="71" w:author="Keller, Tobias" w:date="2023-10-10T13:34:00Z">
              <w:r w:rsidRPr="002B48F0" w:rsidDel="00BB1F8C">
                <w:rPr>
                  <w:b/>
                  <w:bCs/>
                  <w:color w:val="000000" w:themeColor="text1"/>
                  <w:lang w:val="en-US"/>
                </w:rPr>
                <w:delText>04</w:delText>
              </w:r>
            </w:del>
          </w:p>
        </w:tc>
        <w:tc>
          <w:tcPr>
            <w:tcW w:w="1700" w:type="dxa"/>
          </w:tcPr>
          <w:p w14:paraId="70624AE6" w14:textId="635AF737" w:rsidR="009F72DD" w:rsidRPr="002B48F0" w:rsidDel="00BB1F8C" w:rsidRDefault="009F72DD" w:rsidP="009F72DD">
            <w:pPr>
              <w:jc w:val="center"/>
              <w:rPr>
                <w:del w:id="72" w:author="Keller, Tobias" w:date="2023-10-10T13:34:00Z"/>
                <w:b/>
                <w:bCs/>
                <w:color w:val="000000" w:themeColor="text1"/>
                <w:lang w:val="en-US"/>
              </w:rPr>
            </w:pPr>
            <w:del w:id="73" w:author="Keller, Tobias" w:date="2023-10-10T13:34:00Z">
              <w:r w:rsidDel="00BB1F8C">
                <w:rPr>
                  <w:rFonts w:ascii="72" w:hAnsi="72" w:cs="72"/>
                  <w:b/>
                  <w:bCs/>
                  <w:color w:val="32363A"/>
                  <w:sz w:val="21"/>
                  <w:szCs w:val="21"/>
                  <w:shd w:val="clear" w:color="auto" w:fill="FFFFFF"/>
                </w:rPr>
                <w:delText>3.75.114.227</w:delText>
              </w:r>
            </w:del>
          </w:p>
        </w:tc>
        <w:tc>
          <w:tcPr>
            <w:tcW w:w="416" w:type="dxa"/>
            <w:tcBorders>
              <w:top w:val="nil"/>
              <w:bottom w:val="nil"/>
            </w:tcBorders>
          </w:tcPr>
          <w:p w14:paraId="05E04C80" w14:textId="33CAE94D" w:rsidR="009F72DD" w:rsidRPr="002B48F0" w:rsidDel="00BB1F8C" w:rsidRDefault="009F72DD" w:rsidP="009F72DD">
            <w:pPr>
              <w:jc w:val="center"/>
              <w:rPr>
                <w:del w:id="74" w:author="Keller, Tobias" w:date="2023-10-10T13:34:00Z"/>
                <w:b/>
                <w:bCs/>
                <w:color w:val="000000" w:themeColor="text1"/>
                <w:lang w:val="en-US"/>
              </w:rPr>
            </w:pPr>
          </w:p>
        </w:tc>
        <w:tc>
          <w:tcPr>
            <w:tcW w:w="1008" w:type="dxa"/>
          </w:tcPr>
          <w:p w14:paraId="08E37031" w14:textId="5CEB34F4" w:rsidR="009F72DD" w:rsidRPr="002B48F0" w:rsidDel="00BB1F8C" w:rsidRDefault="009F72DD" w:rsidP="009F72DD">
            <w:pPr>
              <w:jc w:val="center"/>
              <w:rPr>
                <w:del w:id="75" w:author="Keller, Tobias" w:date="2023-10-10T13:34:00Z"/>
                <w:b/>
                <w:bCs/>
                <w:color w:val="000000" w:themeColor="text1"/>
                <w:lang w:val="en-US"/>
              </w:rPr>
            </w:pPr>
            <w:del w:id="76" w:author="Keller, Tobias" w:date="2023-10-10T13:34:00Z">
              <w:r w:rsidRPr="002B48F0" w:rsidDel="00BB1F8C">
                <w:rPr>
                  <w:b/>
                  <w:bCs/>
                  <w:color w:val="000000" w:themeColor="text1"/>
                  <w:lang w:val="en-US"/>
                </w:rPr>
                <w:delText>14</w:delText>
              </w:r>
            </w:del>
          </w:p>
        </w:tc>
        <w:tc>
          <w:tcPr>
            <w:tcW w:w="1698" w:type="dxa"/>
          </w:tcPr>
          <w:p w14:paraId="1853C94A" w14:textId="3B794CD8" w:rsidR="009F72DD" w:rsidRPr="002B48F0" w:rsidDel="00BB1F8C" w:rsidRDefault="009F72DD" w:rsidP="009F72DD">
            <w:pPr>
              <w:jc w:val="center"/>
              <w:rPr>
                <w:del w:id="77" w:author="Keller, Tobias" w:date="2023-10-10T13:34:00Z"/>
                <w:b/>
                <w:bCs/>
                <w:color w:val="000000" w:themeColor="text1"/>
                <w:lang w:val="en-US"/>
              </w:rPr>
            </w:pPr>
            <w:del w:id="78" w:author="Keller, Tobias" w:date="2023-10-10T13:34:00Z">
              <w:r w:rsidDel="00BB1F8C">
                <w:rPr>
                  <w:rFonts w:ascii="72" w:hAnsi="72" w:cs="72"/>
                  <w:b/>
                  <w:bCs/>
                  <w:color w:val="32363A"/>
                  <w:sz w:val="21"/>
                  <w:szCs w:val="21"/>
                  <w:shd w:val="clear" w:color="auto" w:fill="FFFFFF"/>
                </w:rPr>
                <w:delText>3.124.200.125</w:delText>
              </w:r>
            </w:del>
          </w:p>
        </w:tc>
        <w:tc>
          <w:tcPr>
            <w:tcW w:w="401" w:type="dxa"/>
            <w:tcBorders>
              <w:top w:val="nil"/>
              <w:bottom w:val="nil"/>
            </w:tcBorders>
          </w:tcPr>
          <w:p w14:paraId="615DEC47" w14:textId="3785C15A" w:rsidR="009F72DD" w:rsidRPr="002B48F0" w:rsidDel="00BB1F8C" w:rsidRDefault="009F72DD" w:rsidP="009F72DD">
            <w:pPr>
              <w:jc w:val="center"/>
              <w:rPr>
                <w:del w:id="79" w:author="Keller, Tobias" w:date="2023-10-10T13:34:00Z"/>
                <w:b/>
                <w:bCs/>
                <w:color w:val="000000" w:themeColor="text1"/>
                <w:lang w:val="en-US"/>
              </w:rPr>
            </w:pPr>
          </w:p>
        </w:tc>
        <w:tc>
          <w:tcPr>
            <w:tcW w:w="1011" w:type="dxa"/>
          </w:tcPr>
          <w:p w14:paraId="6B3E5C2C" w14:textId="3200EB91" w:rsidR="009F72DD" w:rsidRPr="002B48F0" w:rsidDel="00BB1F8C" w:rsidRDefault="009F72DD" w:rsidP="009F72DD">
            <w:pPr>
              <w:jc w:val="center"/>
              <w:rPr>
                <w:del w:id="80" w:author="Keller, Tobias" w:date="2023-10-10T13:34:00Z"/>
                <w:b/>
                <w:bCs/>
                <w:color w:val="000000" w:themeColor="text1"/>
                <w:lang w:val="en-US"/>
              </w:rPr>
            </w:pPr>
            <w:del w:id="81" w:author="Keller, Tobias" w:date="2023-10-10T13:34:00Z">
              <w:r w:rsidRPr="002B48F0" w:rsidDel="00BB1F8C">
                <w:rPr>
                  <w:b/>
                  <w:bCs/>
                  <w:color w:val="000000" w:themeColor="text1"/>
                  <w:lang w:val="en-US"/>
                </w:rPr>
                <w:delText>24</w:delText>
              </w:r>
            </w:del>
          </w:p>
        </w:tc>
        <w:tc>
          <w:tcPr>
            <w:tcW w:w="1637" w:type="dxa"/>
          </w:tcPr>
          <w:p w14:paraId="5262F1E7" w14:textId="596D93D6" w:rsidR="009F72DD" w:rsidRPr="002B48F0" w:rsidDel="00BB1F8C" w:rsidRDefault="00D31B72" w:rsidP="009F72DD">
            <w:pPr>
              <w:jc w:val="center"/>
              <w:rPr>
                <w:del w:id="82" w:author="Keller, Tobias" w:date="2023-10-10T13:34:00Z"/>
                <w:b/>
                <w:bCs/>
                <w:color w:val="000000" w:themeColor="text1"/>
                <w:lang w:val="en-US"/>
              </w:rPr>
            </w:pPr>
            <w:del w:id="83" w:author="Keller, Tobias" w:date="2023-10-10T13:34:00Z">
              <w:r w:rsidDel="00BB1F8C">
                <w:rPr>
                  <w:rFonts w:ascii="72" w:hAnsi="72" w:cs="72"/>
                  <w:b/>
                  <w:bCs/>
                  <w:color w:val="32363A"/>
                  <w:sz w:val="21"/>
                  <w:szCs w:val="21"/>
                  <w:shd w:val="clear" w:color="auto" w:fill="FFFFFF"/>
                </w:rPr>
                <w:delText>18.198.247.185</w:delText>
              </w:r>
            </w:del>
          </w:p>
        </w:tc>
      </w:tr>
      <w:tr w:rsidR="009F72DD" w:rsidRPr="002B48F0" w:rsidDel="00BB1F8C" w14:paraId="37A48980" w14:textId="075B53ED" w:rsidTr="009F72DD">
        <w:trPr>
          <w:del w:id="84" w:author="Keller, Tobias" w:date="2023-10-10T13:34:00Z"/>
        </w:trPr>
        <w:tc>
          <w:tcPr>
            <w:tcW w:w="1008" w:type="dxa"/>
          </w:tcPr>
          <w:p w14:paraId="1460391D" w14:textId="54711357" w:rsidR="009F72DD" w:rsidRPr="002B48F0" w:rsidDel="00BB1F8C" w:rsidRDefault="009F72DD" w:rsidP="009F72DD">
            <w:pPr>
              <w:jc w:val="center"/>
              <w:rPr>
                <w:del w:id="85" w:author="Keller, Tobias" w:date="2023-10-10T13:34:00Z"/>
                <w:b/>
                <w:bCs/>
                <w:color w:val="000000" w:themeColor="text1"/>
                <w:lang w:val="en-US"/>
              </w:rPr>
            </w:pPr>
            <w:del w:id="86" w:author="Keller, Tobias" w:date="2023-10-10T13:34:00Z">
              <w:r w:rsidRPr="002B48F0" w:rsidDel="00BB1F8C">
                <w:rPr>
                  <w:b/>
                  <w:bCs/>
                  <w:color w:val="000000" w:themeColor="text1"/>
                  <w:lang w:val="en-US"/>
                </w:rPr>
                <w:delText>05</w:delText>
              </w:r>
            </w:del>
          </w:p>
        </w:tc>
        <w:tc>
          <w:tcPr>
            <w:tcW w:w="1700" w:type="dxa"/>
          </w:tcPr>
          <w:p w14:paraId="4A7BC8F4" w14:textId="41F4B2D8" w:rsidR="009F72DD" w:rsidRPr="002B48F0" w:rsidDel="00BB1F8C" w:rsidRDefault="009F72DD" w:rsidP="009F72DD">
            <w:pPr>
              <w:jc w:val="center"/>
              <w:rPr>
                <w:del w:id="87" w:author="Keller, Tobias" w:date="2023-10-10T13:34:00Z"/>
                <w:b/>
                <w:bCs/>
                <w:color w:val="000000" w:themeColor="text1"/>
                <w:lang w:val="en-US"/>
              </w:rPr>
            </w:pPr>
            <w:del w:id="88" w:author="Keller, Tobias" w:date="2023-10-10T13:34:00Z">
              <w:r w:rsidDel="00BB1F8C">
                <w:rPr>
                  <w:rFonts w:ascii="72" w:hAnsi="72" w:cs="72"/>
                  <w:b/>
                  <w:bCs/>
                  <w:color w:val="32363A"/>
                  <w:sz w:val="21"/>
                  <w:szCs w:val="21"/>
                  <w:shd w:val="clear" w:color="auto" w:fill="FFFFFF"/>
                </w:rPr>
                <w:delText>35.156.137.28</w:delText>
              </w:r>
            </w:del>
          </w:p>
        </w:tc>
        <w:tc>
          <w:tcPr>
            <w:tcW w:w="416" w:type="dxa"/>
            <w:tcBorders>
              <w:top w:val="nil"/>
              <w:bottom w:val="nil"/>
            </w:tcBorders>
          </w:tcPr>
          <w:p w14:paraId="09D9140F" w14:textId="637DCF93" w:rsidR="009F72DD" w:rsidRPr="002B48F0" w:rsidDel="00BB1F8C" w:rsidRDefault="009F72DD" w:rsidP="009F72DD">
            <w:pPr>
              <w:jc w:val="center"/>
              <w:rPr>
                <w:del w:id="89" w:author="Keller, Tobias" w:date="2023-10-10T13:34:00Z"/>
                <w:b/>
                <w:bCs/>
                <w:color w:val="000000" w:themeColor="text1"/>
                <w:lang w:val="en-US"/>
              </w:rPr>
            </w:pPr>
          </w:p>
        </w:tc>
        <w:tc>
          <w:tcPr>
            <w:tcW w:w="1008" w:type="dxa"/>
          </w:tcPr>
          <w:p w14:paraId="67E327A3" w14:textId="16ED273D" w:rsidR="009F72DD" w:rsidRPr="002B48F0" w:rsidDel="00BB1F8C" w:rsidRDefault="009F72DD" w:rsidP="009F72DD">
            <w:pPr>
              <w:jc w:val="center"/>
              <w:rPr>
                <w:del w:id="90" w:author="Keller, Tobias" w:date="2023-10-10T13:34:00Z"/>
                <w:b/>
                <w:bCs/>
                <w:color w:val="000000" w:themeColor="text1"/>
                <w:lang w:val="en-US"/>
              </w:rPr>
            </w:pPr>
            <w:del w:id="91" w:author="Keller, Tobias" w:date="2023-10-10T13:34:00Z">
              <w:r w:rsidRPr="002B48F0" w:rsidDel="00BB1F8C">
                <w:rPr>
                  <w:b/>
                  <w:bCs/>
                  <w:color w:val="000000" w:themeColor="text1"/>
                  <w:lang w:val="en-US"/>
                </w:rPr>
                <w:delText>15</w:delText>
              </w:r>
            </w:del>
          </w:p>
        </w:tc>
        <w:tc>
          <w:tcPr>
            <w:tcW w:w="1698" w:type="dxa"/>
          </w:tcPr>
          <w:p w14:paraId="10748E28" w14:textId="607867D0" w:rsidR="009F72DD" w:rsidRPr="002B48F0" w:rsidDel="00BB1F8C" w:rsidRDefault="00186C6C" w:rsidP="009F72DD">
            <w:pPr>
              <w:jc w:val="center"/>
              <w:rPr>
                <w:del w:id="92" w:author="Keller, Tobias" w:date="2023-10-10T13:34:00Z"/>
                <w:b/>
                <w:bCs/>
                <w:color w:val="000000" w:themeColor="text1"/>
                <w:lang w:val="en-US"/>
              </w:rPr>
            </w:pPr>
            <w:del w:id="93" w:author="Keller, Tobias" w:date="2023-10-10T13:34:00Z">
              <w:r w:rsidDel="00BB1F8C">
                <w:rPr>
                  <w:rFonts w:ascii="72" w:hAnsi="72" w:cs="72"/>
                  <w:b/>
                  <w:bCs/>
                  <w:color w:val="32363A"/>
                  <w:sz w:val="21"/>
                  <w:szCs w:val="21"/>
                  <w:shd w:val="clear" w:color="auto" w:fill="FFFFFF"/>
                </w:rPr>
                <w:delText>18.157.189.237</w:delText>
              </w:r>
            </w:del>
          </w:p>
        </w:tc>
        <w:tc>
          <w:tcPr>
            <w:tcW w:w="401" w:type="dxa"/>
            <w:tcBorders>
              <w:top w:val="nil"/>
              <w:bottom w:val="nil"/>
            </w:tcBorders>
          </w:tcPr>
          <w:p w14:paraId="627E4442" w14:textId="06338F6D" w:rsidR="009F72DD" w:rsidRPr="002B48F0" w:rsidDel="00BB1F8C" w:rsidRDefault="009F72DD" w:rsidP="009F72DD">
            <w:pPr>
              <w:jc w:val="center"/>
              <w:rPr>
                <w:del w:id="94" w:author="Keller, Tobias" w:date="2023-10-10T13:34:00Z"/>
                <w:b/>
                <w:bCs/>
                <w:color w:val="000000" w:themeColor="text1"/>
                <w:lang w:val="en-US"/>
              </w:rPr>
            </w:pPr>
          </w:p>
        </w:tc>
        <w:tc>
          <w:tcPr>
            <w:tcW w:w="1011" w:type="dxa"/>
          </w:tcPr>
          <w:p w14:paraId="210D8CDE" w14:textId="63EC177A" w:rsidR="009F72DD" w:rsidRPr="002B48F0" w:rsidDel="00BB1F8C" w:rsidRDefault="009F72DD" w:rsidP="009F72DD">
            <w:pPr>
              <w:jc w:val="center"/>
              <w:rPr>
                <w:del w:id="95" w:author="Keller, Tobias" w:date="2023-10-10T13:34:00Z"/>
                <w:b/>
                <w:bCs/>
                <w:color w:val="000000" w:themeColor="text1"/>
                <w:lang w:val="en-US"/>
              </w:rPr>
            </w:pPr>
            <w:del w:id="96" w:author="Keller, Tobias" w:date="2023-10-10T13:34:00Z">
              <w:r w:rsidRPr="002B48F0" w:rsidDel="00BB1F8C">
                <w:rPr>
                  <w:b/>
                  <w:bCs/>
                  <w:color w:val="000000" w:themeColor="text1"/>
                  <w:lang w:val="en-US"/>
                </w:rPr>
                <w:delText>25</w:delText>
              </w:r>
            </w:del>
          </w:p>
        </w:tc>
        <w:tc>
          <w:tcPr>
            <w:tcW w:w="1637" w:type="dxa"/>
          </w:tcPr>
          <w:p w14:paraId="1FE1E1EA" w14:textId="0308E58F" w:rsidR="009F72DD" w:rsidRPr="002B48F0" w:rsidDel="00BB1F8C" w:rsidRDefault="008C76CE" w:rsidP="009F72DD">
            <w:pPr>
              <w:jc w:val="center"/>
              <w:rPr>
                <w:del w:id="97" w:author="Keller, Tobias" w:date="2023-10-10T13:34:00Z"/>
                <w:b/>
                <w:bCs/>
                <w:color w:val="000000" w:themeColor="text1"/>
                <w:lang w:val="en-US"/>
              </w:rPr>
            </w:pPr>
            <w:del w:id="98" w:author="Keller, Tobias" w:date="2023-10-10T13:34:00Z">
              <w:r w:rsidDel="00BB1F8C">
                <w:rPr>
                  <w:rFonts w:ascii="72" w:hAnsi="72" w:cs="72"/>
                  <w:b/>
                  <w:bCs/>
                  <w:color w:val="32363A"/>
                  <w:sz w:val="21"/>
                  <w:szCs w:val="21"/>
                  <w:shd w:val="clear" w:color="auto" w:fill="FFFFFF"/>
                </w:rPr>
                <w:delText>3.76.2.34</w:delText>
              </w:r>
            </w:del>
          </w:p>
        </w:tc>
      </w:tr>
      <w:tr w:rsidR="009F72DD" w:rsidRPr="002B48F0" w:rsidDel="00BB1F8C" w14:paraId="4C85A517" w14:textId="0CFBF0FC" w:rsidTr="009F72DD">
        <w:trPr>
          <w:del w:id="99" w:author="Keller, Tobias" w:date="2023-10-10T13:34:00Z"/>
        </w:trPr>
        <w:tc>
          <w:tcPr>
            <w:tcW w:w="1008" w:type="dxa"/>
          </w:tcPr>
          <w:p w14:paraId="3E3BD5E2" w14:textId="46361A43" w:rsidR="009F72DD" w:rsidRPr="002B48F0" w:rsidDel="00BB1F8C" w:rsidRDefault="009F72DD" w:rsidP="009F72DD">
            <w:pPr>
              <w:jc w:val="center"/>
              <w:rPr>
                <w:del w:id="100" w:author="Keller, Tobias" w:date="2023-10-10T13:34:00Z"/>
                <w:b/>
                <w:bCs/>
                <w:color w:val="000000" w:themeColor="text1"/>
                <w:lang w:val="en-US"/>
              </w:rPr>
            </w:pPr>
            <w:del w:id="101" w:author="Keller, Tobias" w:date="2023-10-10T13:34:00Z">
              <w:r w:rsidRPr="002B48F0" w:rsidDel="00BB1F8C">
                <w:rPr>
                  <w:b/>
                  <w:bCs/>
                  <w:color w:val="000000" w:themeColor="text1"/>
                  <w:lang w:val="en-US"/>
                </w:rPr>
                <w:delText>06</w:delText>
              </w:r>
            </w:del>
          </w:p>
        </w:tc>
        <w:tc>
          <w:tcPr>
            <w:tcW w:w="1700" w:type="dxa"/>
          </w:tcPr>
          <w:p w14:paraId="18890589" w14:textId="51646350" w:rsidR="009F72DD" w:rsidRPr="00186C6C" w:rsidDel="00BB1F8C" w:rsidRDefault="000C2259" w:rsidP="009F72DD">
            <w:pPr>
              <w:jc w:val="center"/>
              <w:rPr>
                <w:del w:id="102" w:author="Keller, Tobias" w:date="2023-10-10T13:34:00Z"/>
                <w:rFonts w:ascii="72" w:hAnsi="72" w:cs="72"/>
                <w:b/>
                <w:bCs/>
                <w:color w:val="32363A"/>
                <w:sz w:val="21"/>
                <w:szCs w:val="21"/>
                <w:shd w:val="clear" w:color="auto" w:fill="FFFFFF"/>
              </w:rPr>
            </w:pPr>
            <w:del w:id="103" w:author="Keller, Tobias" w:date="2023-10-10T13:34:00Z">
              <w:r w:rsidRPr="00186C6C" w:rsidDel="00BB1F8C">
                <w:rPr>
                  <w:rFonts w:ascii="72" w:hAnsi="72" w:cs="72"/>
                  <w:b/>
                  <w:bCs/>
                  <w:color w:val="32363A"/>
                  <w:sz w:val="21"/>
                  <w:szCs w:val="21"/>
                  <w:shd w:val="clear" w:color="auto" w:fill="FFFFFF"/>
                </w:rPr>
                <w:delText>18.198.161.227</w:delText>
              </w:r>
            </w:del>
          </w:p>
        </w:tc>
        <w:tc>
          <w:tcPr>
            <w:tcW w:w="416" w:type="dxa"/>
            <w:tcBorders>
              <w:top w:val="nil"/>
              <w:bottom w:val="nil"/>
            </w:tcBorders>
          </w:tcPr>
          <w:p w14:paraId="5BA628B7" w14:textId="1342C690" w:rsidR="009F72DD" w:rsidRPr="002B48F0" w:rsidDel="00BB1F8C" w:rsidRDefault="009F72DD" w:rsidP="009F72DD">
            <w:pPr>
              <w:jc w:val="center"/>
              <w:rPr>
                <w:del w:id="104" w:author="Keller, Tobias" w:date="2023-10-10T13:34:00Z"/>
                <w:b/>
                <w:bCs/>
                <w:color w:val="000000" w:themeColor="text1"/>
                <w:lang w:val="en-US"/>
              </w:rPr>
            </w:pPr>
          </w:p>
        </w:tc>
        <w:tc>
          <w:tcPr>
            <w:tcW w:w="1008" w:type="dxa"/>
          </w:tcPr>
          <w:p w14:paraId="1074ED6B" w14:textId="32B038F6" w:rsidR="009F72DD" w:rsidRPr="002B48F0" w:rsidDel="00BB1F8C" w:rsidRDefault="009F72DD" w:rsidP="009F72DD">
            <w:pPr>
              <w:jc w:val="center"/>
              <w:rPr>
                <w:del w:id="105" w:author="Keller, Tobias" w:date="2023-10-10T13:34:00Z"/>
                <w:b/>
                <w:bCs/>
                <w:color w:val="000000" w:themeColor="text1"/>
                <w:lang w:val="en-US"/>
              </w:rPr>
            </w:pPr>
            <w:del w:id="106" w:author="Keller, Tobias" w:date="2023-10-10T13:34:00Z">
              <w:r w:rsidRPr="002B48F0" w:rsidDel="00BB1F8C">
                <w:rPr>
                  <w:b/>
                  <w:bCs/>
                  <w:color w:val="000000" w:themeColor="text1"/>
                  <w:lang w:val="en-US"/>
                </w:rPr>
                <w:delText>16</w:delText>
              </w:r>
            </w:del>
          </w:p>
        </w:tc>
        <w:tc>
          <w:tcPr>
            <w:tcW w:w="1698" w:type="dxa"/>
          </w:tcPr>
          <w:p w14:paraId="70C4DBCA" w14:textId="0983E721" w:rsidR="009F72DD" w:rsidRPr="002B48F0" w:rsidDel="00BB1F8C" w:rsidRDefault="009F72DD" w:rsidP="009F72DD">
            <w:pPr>
              <w:jc w:val="center"/>
              <w:rPr>
                <w:del w:id="107" w:author="Keller, Tobias" w:date="2023-10-10T13:34:00Z"/>
                <w:b/>
                <w:bCs/>
                <w:color w:val="000000" w:themeColor="text1"/>
                <w:lang w:val="en-US"/>
              </w:rPr>
            </w:pPr>
            <w:del w:id="108" w:author="Keller, Tobias" w:date="2023-10-10T13:34:00Z">
              <w:r w:rsidDel="00BB1F8C">
                <w:rPr>
                  <w:rFonts w:ascii="72" w:hAnsi="72" w:cs="72"/>
                  <w:b/>
                  <w:bCs/>
                  <w:color w:val="32363A"/>
                  <w:sz w:val="21"/>
                  <w:szCs w:val="21"/>
                  <w:shd w:val="clear" w:color="auto" w:fill="FFFFFF"/>
                </w:rPr>
                <w:delText>18.198.148.120</w:delText>
              </w:r>
            </w:del>
          </w:p>
        </w:tc>
        <w:tc>
          <w:tcPr>
            <w:tcW w:w="401" w:type="dxa"/>
            <w:tcBorders>
              <w:top w:val="nil"/>
              <w:bottom w:val="nil"/>
            </w:tcBorders>
          </w:tcPr>
          <w:p w14:paraId="4B30BDE2" w14:textId="24469B08" w:rsidR="009F72DD" w:rsidRPr="002B48F0" w:rsidDel="00BB1F8C" w:rsidRDefault="009F72DD" w:rsidP="009F72DD">
            <w:pPr>
              <w:jc w:val="center"/>
              <w:rPr>
                <w:del w:id="109" w:author="Keller, Tobias" w:date="2023-10-10T13:34:00Z"/>
                <w:b/>
                <w:bCs/>
                <w:color w:val="000000" w:themeColor="text1"/>
                <w:lang w:val="en-US"/>
              </w:rPr>
            </w:pPr>
          </w:p>
        </w:tc>
        <w:tc>
          <w:tcPr>
            <w:tcW w:w="1011" w:type="dxa"/>
          </w:tcPr>
          <w:p w14:paraId="27F1575A" w14:textId="427527E4" w:rsidR="009F72DD" w:rsidRPr="002B48F0" w:rsidDel="00BB1F8C" w:rsidRDefault="009F72DD" w:rsidP="009F72DD">
            <w:pPr>
              <w:jc w:val="center"/>
              <w:rPr>
                <w:del w:id="110" w:author="Keller, Tobias" w:date="2023-10-10T13:34:00Z"/>
                <w:b/>
                <w:bCs/>
                <w:color w:val="000000" w:themeColor="text1"/>
                <w:lang w:val="en-US"/>
              </w:rPr>
            </w:pPr>
            <w:del w:id="111" w:author="Keller, Tobias" w:date="2023-10-10T13:34:00Z">
              <w:r w:rsidRPr="002B48F0" w:rsidDel="00BB1F8C">
                <w:rPr>
                  <w:b/>
                  <w:bCs/>
                  <w:color w:val="000000" w:themeColor="text1"/>
                  <w:lang w:val="en-US"/>
                </w:rPr>
                <w:delText>26</w:delText>
              </w:r>
            </w:del>
          </w:p>
        </w:tc>
        <w:tc>
          <w:tcPr>
            <w:tcW w:w="1637" w:type="dxa"/>
          </w:tcPr>
          <w:p w14:paraId="70B0DFC6" w14:textId="3B06BFE1" w:rsidR="009F72DD" w:rsidRPr="002B48F0" w:rsidDel="00BB1F8C" w:rsidRDefault="008C76CE" w:rsidP="009F72DD">
            <w:pPr>
              <w:jc w:val="center"/>
              <w:rPr>
                <w:del w:id="112" w:author="Keller, Tobias" w:date="2023-10-10T13:34:00Z"/>
                <w:b/>
                <w:bCs/>
                <w:color w:val="000000" w:themeColor="text1"/>
                <w:lang w:val="en-US"/>
              </w:rPr>
            </w:pPr>
            <w:del w:id="113" w:author="Keller, Tobias" w:date="2023-10-10T13:34:00Z">
              <w:r w:rsidDel="00BB1F8C">
                <w:rPr>
                  <w:rFonts w:ascii="72" w:hAnsi="72" w:cs="72"/>
                  <w:b/>
                  <w:bCs/>
                  <w:color w:val="32363A"/>
                  <w:sz w:val="21"/>
                  <w:szCs w:val="21"/>
                  <w:shd w:val="clear" w:color="auto" w:fill="FFFFFF"/>
                </w:rPr>
                <w:delText>3.64.237.117</w:delText>
              </w:r>
            </w:del>
          </w:p>
        </w:tc>
      </w:tr>
      <w:tr w:rsidR="009F72DD" w:rsidRPr="002B48F0" w:rsidDel="00BB1F8C" w14:paraId="3DE8951C" w14:textId="7772CA4A" w:rsidTr="009F72DD">
        <w:trPr>
          <w:del w:id="114" w:author="Keller, Tobias" w:date="2023-10-10T13:34:00Z"/>
        </w:trPr>
        <w:tc>
          <w:tcPr>
            <w:tcW w:w="1008" w:type="dxa"/>
          </w:tcPr>
          <w:p w14:paraId="3E1B4E6E" w14:textId="3C70FE53" w:rsidR="009F72DD" w:rsidRPr="002B48F0" w:rsidDel="00BB1F8C" w:rsidRDefault="009F72DD" w:rsidP="009F72DD">
            <w:pPr>
              <w:jc w:val="center"/>
              <w:rPr>
                <w:del w:id="115" w:author="Keller, Tobias" w:date="2023-10-10T13:34:00Z"/>
                <w:b/>
                <w:bCs/>
                <w:color w:val="000000" w:themeColor="text1"/>
                <w:lang w:val="en-US"/>
              </w:rPr>
            </w:pPr>
            <w:del w:id="116" w:author="Keller, Tobias" w:date="2023-10-10T13:34:00Z">
              <w:r w:rsidRPr="002B48F0" w:rsidDel="00BB1F8C">
                <w:rPr>
                  <w:b/>
                  <w:bCs/>
                  <w:color w:val="000000" w:themeColor="text1"/>
                  <w:lang w:val="en-US"/>
                </w:rPr>
                <w:delText>07</w:delText>
              </w:r>
            </w:del>
          </w:p>
        </w:tc>
        <w:tc>
          <w:tcPr>
            <w:tcW w:w="1700" w:type="dxa"/>
          </w:tcPr>
          <w:p w14:paraId="389C9B17" w14:textId="17C625D1" w:rsidR="009F72DD" w:rsidRPr="002B48F0" w:rsidDel="00BB1F8C" w:rsidRDefault="009F72DD" w:rsidP="009F72DD">
            <w:pPr>
              <w:jc w:val="center"/>
              <w:rPr>
                <w:del w:id="117" w:author="Keller, Tobias" w:date="2023-10-10T13:34:00Z"/>
                <w:b/>
                <w:bCs/>
                <w:color w:val="000000" w:themeColor="text1"/>
                <w:lang w:val="en-US"/>
              </w:rPr>
            </w:pPr>
            <w:del w:id="118" w:author="Keller, Tobias" w:date="2023-10-10T13:34:00Z">
              <w:r w:rsidDel="00BB1F8C">
                <w:rPr>
                  <w:rFonts w:ascii="72" w:hAnsi="72" w:cs="72"/>
                  <w:b/>
                  <w:bCs/>
                  <w:color w:val="32363A"/>
                  <w:sz w:val="21"/>
                  <w:szCs w:val="21"/>
                  <w:shd w:val="clear" w:color="auto" w:fill="FFFFFF"/>
                </w:rPr>
                <w:delText>18.185.163.98</w:delText>
              </w:r>
            </w:del>
          </w:p>
        </w:tc>
        <w:tc>
          <w:tcPr>
            <w:tcW w:w="416" w:type="dxa"/>
            <w:tcBorders>
              <w:top w:val="nil"/>
              <w:bottom w:val="nil"/>
            </w:tcBorders>
          </w:tcPr>
          <w:p w14:paraId="6AF6A5FB" w14:textId="27A58683" w:rsidR="009F72DD" w:rsidRPr="002B48F0" w:rsidDel="00BB1F8C" w:rsidRDefault="009F72DD" w:rsidP="009F72DD">
            <w:pPr>
              <w:jc w:val="center"/>
              <w:rPr>
                <w:del w:id="119" w:author="Keller, Tobias" w:date="2023-10-10T13:34:00Z"/>
                <w:b/>
                <w:bCs/>
                <w:color w:val="000000" w:themeColor="text1"/>
                <w:lang w:val="en-US"/>
              </w:rPr>
            </w:pPr>
          </w:p>
        </w:tc>
        <w:tc>
          <w:tcPr>
            <w:tcW w:w="1008" w:type="dxa"/>
          </w:tcPr>
          <w:p w14:paraId="134A8C37" w14:textId="16247D3E" w:rsidR="009F72DD" w:rsidRPr="002B48F0" w:rsidDel="00BB1F8C" w:rsidRDefault="009F72DD" w:rsidP="009F72DD">
            <w:pPr>
              <w:jc w:val="center"/>
              <w:rPr>
                <w:del w:id="120" w:author="Keller, Tobias" w:date="2023-10-10T13:34:00Z"/>
                <w:b/>
                <w:bCs/>
                <w:color w:val="000000" w:themeColor="text1"/>
                <w:lang w:val="en-US"/>
              </w:rPr>
            </w:pPr>
            <w:del w:id="121" w:author="Keller, Tobias" w:date="2023-10-10T13:34:00Z">
              <w:r w:rsidRPr="002B48F0" w:rsidDel="00BB1F8C">
                <w:rPr>
                  <w:b/>
                  <w:bCs/>
                  <w:color w:val="000000" w:themeColor="text1"/>
                  <w:lang w:val="en-US"/>
                </w:rPr>
                <w:delText>17</w:delText>
              </w:r>
            </w:del>
          </w:p>
        </w:tc>
        <w:tc>
          <w:tcPr>
            <w:tcW w:w="1698" w:type="dxa"/>
          </w:tcPr>
          <w:p w14:paraId="2DF1E18A" w14:textId="4A824A1F" w:rsidR="009F72DD" w:rsidRPr="002B48F0" w:rsidDel="00BB1F8C" w:rsidRDefault="009F72DD" w:rsidP="009F72DD">
            <w:pPr>
              <w:jc w:val="center"/>
              <w:rPr>
                <w:del w:id="122" w:author="Keller, Tobias" w:date="2023-10-10T13:34:00Z"/>
                <w:b/>
                <w:bCs/>
                <w:color w:val="000000" w:themeColor="text1"/>
                <w:lang w:val="en-US"/>
              </w:rPr>
            </w:pPr>
            <w:del w:id="123" w:author="Keller, Tobias" w:date="2023-10-10T13:34:00Z">
              <w:r w:rsidDel="00BB1F8C">
                <w:rPr>
                  <w:rFonts w:ascii="72" w:hAnsi="72" w:cs="72"/>
                  <w:b/>
                  <w:bCs/>
                  <w:color w:val="32363A"/>
                  <w:sz w:val="21"/>
                  <w:szCs w:val="21"/>
                  <w:shd w:val="clear" w:color="auto" w:fill="FFFFFF"/>
                </w:rPr>
                <w:delText>3.124.234.53</w:delText>
              </w:r>
            </w:del>
          </w:p>
        </w:tc>
        <w:tc>
          <w:tcPr>
            <w:tcW w:w="401" w:type="dxa"/>
            <w:tcBorders>
              <w:top w:val="nil"/>
              <w:bottom w:val="nil"/>
            </w:tcBorders>
          </w:tcPr>
          <w:p w14:paraId="33663084" w14:textId="03626740" w:rsidR="009F72DD" w:rsidRPr="002B48F0" w:rsidDel="00BB1F8C" w:rsidRDefault="009F72DD" w:rsidP="009F72DD">
            <w:pPr>
              <w:jc w:val="center"/>
              <w:rPr>
                <w:del w:id="124" w:author="Keller, Tobias" w:date="2023-10-10T13:34:00Z"/>
                <w:b/>
                <w:bCs/>
                <w:color w:val="000000" w:themeColor="text1"/>
                <w:lang w:val="en-US"/>
              </w:rPr>
            </w:pPr>
          </w:p>
        </w:tc>
        <w:tc>
          <w:tcPr>
            <w:tcW w:w="1011" w:type="dxa"/>
          </w:tcPr>
          <w:p w14:paraId="7260196F" w14:textId="66B6E752" w:rsidR="009F72DD" w:rsidRPr="002B48F0" w:rsidDel="00BB1F8C" w:rsidRDefault="009F72DD" w:rsidP="009F72DD">
            <w:pPr>
              <w:jc w:val="center"/>
              <w:rPr>
                <w:del w:id="125" w:author="Keller, Tobias" w:date="2023-10-10T13:34:00Z"/>
                <w:b/>
                <w:bCs/>
                <w:color w:val="000000" w:themeColor="text1"/>
                <w:lang w:val="en-US"/>
              </w:rPr>
            </w:pPr>
            <w:del w:id="126" w:author="Keller, Tobias" w:date="2023-10-10T13:34:00Z">
              <w:r w:rsidRPr="002B48F0" w:rsidDel="00BB1F8C">
                <w:rPr>
                  <w:b/>
                  <w:bCs/>
                  <w:color w:val="000000" w:themeColor="text1"/>
                  <w:lang w:val="en-US"/>
                </w:rPr>
                <w:delText>27</w:delText>
              </w:r>
            </w:del>
          </w:p>
        </w:tc>
        <w:tc>
          <w:tcPr>
            <w:tcW w:w="1637" w:type="dxa"/>
          </w:tcPr>
          <w:p w14:paraId="6BBC9D39" w14:textId="387EE70E" w:rsidR="009F72DD" w:rsidRPr="002B48F0" w:rsidDel="00BB1F8C" w:rsidRDefault="00813DD1" w:rsidP="009F72DD">
            <w:pPr>
              <w:jc w:val="center"/>
              <w:rPr>
                <w:del w:id="127" w:author="Keller, Tobias" w:date="2023-10-10T13:34:00Z"/>
                <w:b/>
                <w:bCs/>
                <w:color w:val="000000" w:themeColor="text1"/>
                <w:lang w:val="en-US"/>
              </w:rPr>
            </w:pPr>
            <w:del w:id="128" w:author="Keller, Tobias" w:date="2023-10-10T13:34:00Z">
              <w:r w:rsidDel="00BB1F8C">
                <w:rPr>
                  <w:rFonts w:ascii="72" w:hAnsi="72" w:cs="72"/>
                  <w:b/>
                  <w:bCs/>
                  <w:color w:val="32363A"/>
                  <w:sz w:val="21"/>
                  <w:szCs w:val="21"/>
                  <w:shd w:val="clear" w:color="auto" w:fill="FFFFFF"/>
                </w:rPr>
                <w:delText>3.72.156.83</w:delText>
              </w:r>
            </w:del>
          </w:p>
        </w:tc>
      </w:tr>
      <w:tr w:rsidR="009F72DD" w:rsidRPr="002B48F0" w:rsidDel="00BB1F8C" w14:paraId="49C3D5C2" w14:textId="3475056D" w:rsidTr="009F72DD">
        <w:trPr>
          <w:del w:id="129" w:author="Keller, Tobias" w:date="2023-10-10T13:34:00Z"/>
        </w:trPr>
        <w:tc>
          <w:tcPr>
            <w:tcW w:w="1008" w:type="dxa"/>
          </w:tcPr>
          <w:p w14:paraId="1EAD2153" w14:textId="459F659A" w:rsidR="009F72DD" w:rsidRPr="002B48F0" w:rsidDel="00BB1F8C" w:rsidRDefault="009F72DD" w:rsidP="009F72DD">
            <w:pPr>
              <w:jc w:val="center"/>
              <w:rPr>
                <w:del w:id="130" w:author="Keller, Tobias" w:date="2023-10-10T13:34:00Z"/>
                <w:b/>
                <w:bCs/>
                <w:color w:val="000000" w:themeColor="text1"/>
                <w:lang w:val="en-US"/>
              </w:rPr>
            </w:pPr>
            <w:del w:id="131" w:author="Keller, Tobias" w:date="2023-10-10T13:34:00Z">
              <w:r w:rsidRPr="002B48F0" w:rsidDel="00BB1F8C">
                <w:rPr>
                  <w:b/>
                  <w:bCs/>
                  <w:color w:val="000000" w:themeColor="text1"/>
                  <w:lang w:val="en-US"/>
                </w:rPr>
                <w:delText>08</w:delText>
              </w:r>
            </w:del>
          </w:p>
        </w:tc>
        <w:tc>
          <w:tcPr>
            <w:tcW w:w="1700" w:type="dxa"/>
          </w:tcPr>
          <w:p w14:paraId="72E431EF" w14:textId="7FE96D81" w:rsidR="009F72DD" w:rsidRPr="002B48F0" w:rsidDel="00BB1F8C" w:rsidRDefault="009F72DD" w:rsidP="009F72DD">
            <w:pPr>
              <w:jc w:val="center"/>
              <w:rPr>
                <w:del w:id="132" w:author="Keller, Tobias" w:date="2023-10-10T13:34:00Z"/>
                <w:b/>
                <w:bCs/>
                <w:color w:val="000000" w:themeColor="text1"/>
                <w:lang w:val="en-US"/>
              </w:rPr>
            </w:pPr>
            <w:del w:id="133" w:author="Keller, Tobias" w:date="2023-10-10T13:34:00Z">
              <w:r w:rsidDel="00BB1F8C">
                <w:rPr>
                  <w:rFonts w:ascii="72" w:hAnsi="72" w:cs="72"/>
                  <w:b/>
                  <w:bCs/>
                  <w:color w:val="32363A"/>
                  <w:sz w:val="21"/>
                  <w:szCs w:val="21"/>
                  <w:shd w:val="clear" w:color="auto" w:fill="FFFFFF"/>
                </w:rPr>
                <w:delText>3.72.207.104</w:delText>
              </w:r>
            </w:del>
          </w:p>
        </w:tc>
        <w:tc>
          <w:tcPr>
            <w:tcW w:w="416" w:type="dxa"/>
            <w:tcBorders>
              <w:top w:val="nil"/>
              <w:bottom w:val="nil"/>
            </w:tcBorders>
          </w:tcPr>
          <w:p w14:paraId="375C9449" w14:textId="391AFBEE" w:rsidR="009F72DD" w:rsidRPr="002B48F0" w:rsidDel="00BB1F8C" w:rsidRDefault="009F72DD" w:rsidP="009F72DD">
            <w:pPr>
              <w:jc w:val="center"/>
              <w:rPr>
                <w:del w:id="134" w:author="Keller, Tobias" w:date="2023-10-10T13:34:00Z"/>
                <w:b/>
                <w:bCs/>
                <w:color w:val="000000" w:themeColor="text1"/>
                <w:lang w:val="en-US"/>
              </w:rPr>
            </w:pPr>
          </w:p>
        </w:tc>
        <w:tc>
          <w:tcPr>
            <w:tcW w:w="1008" w:type="dxa"/>
          </w:tcPr>
          <w:p w14:paraId="75B19519" w14:textId="324D8AFF" w:rsidR="009F72DD" w:rsidRPr="002B48F0" w:rsidDel="00BB1F8C" w:rsidRDefault="009F72DD" w:rsidP="009F72DD">
            <w:pPr>
              <w:jc w:val="center"/>
              <w:rPr>
                <w:del w:id="135" w:author="Keller, Tobias" w:date="2023-10-10T13:34:00Z"/>
                <w:b/>
                <w:bCs/>
                <w:color w:val="000000" w:themeColor="text1"/>
                <w:lang w:val="en-US"/>
              </w:rPr>
            </w:pPr>
            <w:del w:id="136" w:author="Keller, Tobias" w:date="2023-10-10T13:34:00Z">
              <w:r w:rsidRPr="002B48F0" w:rsidDel="00BB1F8C">
                <w:rPr>
                  <w:b/>
                  <w:bCs/>
                  <w:color w:val="000000" w:themeColor="text1"/>
                  <w:lang w:val="en-US"/>
                </w:rPr>
                <w:delText>18</w:delText>
              </w:r>
            </w:del>
          </w:p>
        </w:tc>
        <w:tc>
          <w:tcPr>
            <w:tcW w:w="1698" w:type="dxa"/>
          </w:tcPr>
          <w:p w14:paraId="38B1E575" w14:textId="41F524D7" w:rsidR="009F72DD" w:rsidRPr="002B48F0" w:rsidDel="00BB1F8C" w:rsidRDefault="009F72DD" w:rsidP="009F72DD">
            <w:pPr>
              <w:jc w:val="center"/>
              <w:rPr>
                <w:del w:id="137" w:author="Keller, Tobias" w:date="2023-10-10T13:34:00Z"/>
                <w:b/>
                <w:bCs/>
                <w:color w:val="000000" w:themeColor="text1"/>
                <w:lang w:val="en-US"/>
              </w:rPr>
            </w:pPr>
            <w:del w:id="138" w:author="Keller, Tobias" w:date="2023-10-10T13:34:00Z">
              <w:r w:rsidDel="00BB1F8C">
                <w:rPr>
                  <w:rFonts w:ascii="72" w:hAnsi="72" w:cs="72"/>
                  <w:b/>
                  <w:bCs/>
                  <w:color w:val="32363A"/>
                  <w:sz w:val="21"/>
                  <w:szCs w:val="21"/>
                  <w:shd w:val="clear" w:color="auto" w:fill="FFFFFF"/>
                </w:rPr>
                <w:delText>3.76.1.62</w:delText>
              </w:r>
            </w:del>
          </w:p>
        </w:tc>
        <w:tc>
          <w:tcPr>
            <w:tcW w:w="401" w:type="dxa"/>
            <w:tcBorders>
              <w:top w:val="nil"/>
              <w:bottom w:val="nil"/>
            </w:tcBorders>
          </w:tcPr>
          <w:p w14:paraId="1BBC7945" w14:textId="7493306E" w:rsidR="009F72DD" w:rsidRPr="002B48F0" w:rsidDel="00BB1F8C" w:rsidRDefault="009F72DD" w:rsidP="009F72DD">
            <w:pPr>
              <w:jc w:val="center"/>
              <w:rPr>
                <w:del w:id="139" w:author="Keller, Tobias" w:date="2023-10-10T13:34:00Z"/>
                <w:b/>
                <w:bCs/>
                <w:color w:val="000000" w:themeColor="text1"/>
                <w:lang w:val="en-US"/>
              </w:rPr>
            </w:pPr>
          </w:p>
        </w:tc>
        <w:tc>
          <w:tcPr>
            <w:tcW w:w="1011" w:type="dxa"/>
          </w:tcPr>
          <w:p w14:paraId="288515A6" w14:textId="5870EAB9" w:rsidR="009F72DD" w:rsidRPr="002B48F0" w:rsidDel="00BB1F8C" w:rsidRDefault="009F72DD" w:rsidP="009F72DD">
            <w:pPr>
              <w:jc w:val="center"/>
              <w:rPr>
                <w:del w:id="140" w:author="Keller, Tobias" w:date="2023-10-10T13:34:00Z"/>
                <w:b/>
                <w:bCs/>
                <w:color w:val="000000" w:themeColor="text1"/>
                <w:lang w:val="en-US"/>
              </w:rPr>
            </w:pPr>
            <w:del w:id="141" w:author="Keller, Tobias" w:date="2023-10-10T13:34:00Z">
              <w:r w:rsidRPr="002B48F0" w:rsidDel="00BB1F8C">
                <w:rPr>
                  <w:b/>
                  <w:bCs/>
                  <w:color w:val="000000" w:themeColor="text1"/>
                  <w:lang w:val="en-US"/>
                </w:rPr>
                <w:delText>28</w:delText>
              </w:r>
            </w:del>
          </w:p>
        </w:tc>
        <w:tc>
          <w:tcPr>
            <w:tcW w:w="1637" w:type="dxa"/>
          </w:tcPr>
          <w:p w14:paraId="149C4305" w14:textId="647D42B5" w:rsidR="009F72DD" w:rsidRPr="002B48F0" w:rsidDel="00BB1F8C" w:rsidRDefault="009F72DD" w:rsidP="009F72DD">
            <w:pPr>
              <w:jc w:val="center"/>
              <w:rPr>
                <w:del w:id="142" w:author="Keller, Tobias" w:date="2023-10-10T13:34:00Z"/>
                <w:b/>
                <w:bCs/>
                <w:color w:val="000000" w:themeColor="text1"/>
                <w:lang w:val="en-US"/>
              </w:rPr>
            </w:pPr>
            <w:del w:id="143" w:author="Keller, Tobias" w:date="2023-10-10T13:34:00Z">
              <w:r w:rsidRPr="008F29B7" w:rsidDel="00BB1F8C">
                <w:rPr>
                  <w:b/>
                  <w:bCs/>
                  <w:color w:val="000000" w:themeColor="text1"/>
                  <w:lang w:val="en-US"/>
                </w:rPr>
                <w:delText>-</w:delText>
              </w:r>
            </w:del>
          </w:p>
        </w:tc>
      </w:tr>
      <w:tr w:rsidR="009F72DD" w:rsidRPr="002B48F0" w:rsidDel="00BB1F8C" w14:paraId="01160716" w14:textId="32663FF3" w:rsidTr="009F72DD">
        <w:trPr>
          <w:del w:id="144" w:author="Keller, Tobias" w:date="2023-10-10T13:34:00Z"/>
        </w:trPr>
        <w:tc>
          <w:tcPr>
            <w:tcW w:w="1008" w:type="dxa"/>
          </w:tcPr>
          <w:p w14:paraId="78EC3D21" w14:textId="195D7933" w:rsidR="009F72DD" w:rsidRPr="002B48F0" w:rsidDel="00BB1F8C" w:rsidRDefault="009F72DD" w:rsidP="009F72DD">
            <w:pPr>
              <w:jc w:val="center"/>
              <w:rPr>
                <w:del w:id="145" w:author="Keller, Tobias" w:date="2023-10-10T13:34:00Z"/>
                <w:b/>
                <w:bCs/>
                <w:color w:val="000000" w:themeColor="text1"/>
                <w:lang w:val="en-US"/>
              </w:rPr>
            </w:pPr>
            <w:del w:id="146" w:author="Keller, Tobias" w:date="2023-10-10T13:34:00Z">
              <w:r w:rsidRPr="002B48F0" w:rsidDel="00BB1F8C">
                <w:rPr>
                  <w:b/>
                  <w:bCs/>
                  <w:color w:val="000000" w:themeColor="text1"/>
                  <w:lang w:val="en-US"/>
                </w:rPr>
                <w:delText>09</w:delText>
              </w:r>
            </w:del>
          </w:p>
        </w:tc>
        <w:tc>
          <w:tcPr>
            <w:tcW w:w="1700" w:type="dxa"/>
          </w:tcPr>
          <w:p w14:paraId="19F20A09" w14:textId="2A598F9D" w:rsidR="009F72DD" w:rsidRPr="002B48F0" w:rsidDel="00BB1F8C" w:rsidRDefault="009F72DD" w:rsidP="009F72DD">
            <w:pPr>
              <w:jc w:val="center"/>
              <w:rPr>
                <w:del w:id="147" w:author="Keller, Tobias" w:date="2023-10-10T13:34:00Z"/>
                <w:b/>
                <w:bCs/>
                <w:color w:val="000000" w:themeColor="text1"/>
                <w:lang w:val="en-US"/>
              </w:rPr>
            </w:pPr>
            <w:del w:id="148" w:author="Keller, Tobias" w:date="2023-10-10T13:34:00Z">
              <w:r w:rsidDel="00BB1F8C">
                <w:rPr>
                  <w:rFonts w:ascii="72" w:hAnsi="72" w:cs="72"/>
                  <w:b/>
                  <w:bCs/>
                  <w:color w:val="32363A"/>
                  <w:sz w:val="21"/>
                  <w:szCs w:val="21"/>
                  <w:shd w:val="clear" w:color="auto" w:fill="FFFFFF"/>
                </w:rPr>
                <w:delText>3.74.64.57</w:delText>
              </w:r>
            </w:del>
          </w:p>
        </w:tc>
        <w:tc>
          <w:tcPr>
            <w:tcW w:w="416" w:type="dxa"/>
            <w:tcBorders>
              <w:top w:val="nil"/>
              <w:bottom w:val="nil"/>
            </w:tcBorders>
          </w:tcPr>
          <w:p w14:paraId="7577B63C" w14:textId="48E74C75" w:rsidR="009F72DD" w:rsidRPr="002B48F0" w:rsidDel="00BB1F8C" w:rsidRDefault="009F72DD" w:rsidP="009F72DD">
            <w:pPr>
              <w:jc w:val="center"/>
              <w:rPr>
                <w:del w:id="149" w:author="Keller, Tobias" w:date="2023-10-10T13:34:00Z"/>
                <w:b/>
                <w:bCs/>
                <w:color w:val="000000" w:themeColor="text1"/>
                <w:lang w:val="en-US"/>
              </w:rPr>
            </w:pPr>
          </w:p>
        </w:tc>
        <w:tc>
          <w:tcPr>
            <w:tcW w:w="1008" w:type="dxa"/>
          </w:tcPr>
          <w:p w14:paraId="0C971A21" w14:textId="2B46D493" w:rsidR="009F72DD" w:rsidRPr="002B48F0" w:rsidDel="00BB1F8C" w:rsidRDefault="009F72DD" w:rsidP="009F72DD">
            <w:pPr>
              <w:jc w:val="center"/>
              <w:rPr>
                <w:del w:id="150" w:author="Keller, Tobias" w:date="2023-10-10T13:34:00Z"/>
                <w:b/>
                <w:bCs/>
                <w:color w:val="000000" w:themeColor="text1"/>
                <w:lang w:val="en-US"/>
              </w:rPr>
            </w:pPr>
            <w:del w:id="151" w:author="Keller, Tobias" w:date="2023-10-10T13:34:00Z">
              <w:r w:rsidRPr="002B48F0" w:rsidDel="00BB1F8C">
                <w:rPr>
                  <w:b/>
                  <w:bCs/>
                  <w:color w:val="000000" w:themeColor="text1"/>
                  <w:lang w:val="en-US"/>
                </w:rPr>
                <w:delText>19</w:delText>
              </w:r>
            </w:del>
          </w:p>
        </w:tc>
        <w:tc>
          <w:tcPr>
            <w:tcW w:w="1698" w:type="dxa"/>
          </w:tcPr>
          <w:p w14:paraId="1BD2210F" w14:textId="13C15EC9" w:rsidR="009F72DD" w:rsidRPr="002B48F0" w:rsidDel="00BB1F8C" w:rsidRDefault="009F72DD" w:rsidP="009F72DD">
            <w:pPr>
              <w:jc w:val="center"/>
              <w:rPr>
                <w:del w:id="152" w:author="Keller, Tobias" w:date="2023-10-10T13:34:00Z"/>
                <w:b/>
                <w:bCs/>
                <w:color w:val="000000" w:themeColor="text1"/>
                <w:lang w:val="en-US"/>
              </w:rPr>
            </w:pPr>
            <w:del w:id="153" w:author="Keller, Tobias" w:date="2023-10-10T13:34:00Z">
              <w:r w:rsidDel="00BB1F8C">
                <w:rPr>
                  <w:rFonts w:ascii="72" w:hAnsi="72" w:cs="72"/>
                  <w:b/>
                  <w:bCs/>
                  <w:color w:val="32363A"/>
                  <w:sz w:val="21"/>
                  <w:szCs w:val="21"/>
                  <w:shd w:val="clear" w:color="auto" w:fill="FFFFFF"/>
                </w:rPr>
                <w:delText>3.127.138.218</w:delText>
              </w:r>
            </w:del>
          </w:p>
        </w:tc>
        <w:tc>
          <w:tcPr>
            <w:tcW w:w="401" w:type="dxa"/>
            <w:tcBorders>
              <w:top w:val="nil"/>
              <w:bottom w:val="nil"/>
            </w:tcBorders>
          </w:tcPr>
          <w:p w14:paraId="674AF159" w14:textId="7C5E0F6C" w:rsidR="009F72DD" w:rsidRPr="002B48F0" w:rsidDel="00BB1F8C" w:rsidRDefault="009F72DD" w:rsidP="009F72DD">
            <w:pPr>
              <w:jc w:val="center"/>
              <w:rPr>
                <w:del w:id="154" w:author="Keller, Tobias" w:date="2023-10-10T13:34:00Z"/>
                <w:b/>
                <w:bCs/>
                <w:color w:val="000000" w:themeColor="text1"/>
                <w:lang w:val="en-US"/>
              </w:rPr>
            </w:pPr>
          </w:p>
        </w:tc>
        <w:tc>
          <w:tcPr>
            <w:tcW w:w="1011" w:type="dxa"/>
          </w:tcPr>
          <w:p w14:paraId="4119C650" w14:textId="0DFDFE23" w:rsidR="009F72DD" w:rsidRPr="002B48F0" w:rsidDel="00BB1F8C" w:rsidRDefault="009F72DD" w:rsidP="009F72DD">
            <w:pPr>
              <w:jc w:val="center"/>
              <w:rPr>
                <w:del w:id="155" w:author="Keller, Tobias" w:date="2023-10-10T13:34:00Z"/>
                <w:b/>
                <w:bCs/>
                <w:color w:val="000000" w:themeColor="text1"/>
                <w:lang w:val="en-US"/>
              </w:rPr>
            </w:pPr>
            <w:del w:id="156" w:author="Keller, Tobias" w:date="2023-10-10T13:34:00Z">
              <w:r w:rsidRPr="002B48F0" w:rsidDel="00BB1F8C">
                <w:rPr>
                  <w:b/>
                  <w:bCs/>
                  <w:color w:val="000000" w:themeColor="text1"/>
                  <w:lang w:val="en-US"/>
                </w:rPr>
                <w:delText>29</w:delText>
              </w:r>
            </w:del>
          </w:p>
        </w:tc>
        <w:tc>
          <w:tcPr>
            <w:tcW w:w="1637" w:type="dxa"/>
          </w:tcPr>
          <w:p w14:paraId="14D9C2E2" w14:textId="1BA8B64C" w:rsidR="009F72DD" w:rsidRPr="002B48F0" w:rsidDel="00BB1F8C" w:rsidRDefault="009F72DD" w:rsidP="009F72DD">
            <w:pPr>
              <w:jc w:val="center"/>
              <w:rPr>
                <w:del w:id="157" w:author="Keller, Tobias" w:date="2023-10-10T13:34:00Z"/>
                <w:b/>
                <w:bCs/>
                <w:color w:val="000000" w:themeColor="text1"/>
                <w:lang w:val="en-US"/>
              </w:rPr>
            </w:pPr>
            <w:del w:id="158" w:author="Keller, Tobias" w:date="2023-10-10T13:34:00Z">
              <w:r w:rsidRPr="008F29B7" w:rsidDel="00BB1F8C">
                <w:rPr>
                  <w:b/>
                  <w:bCs/>
                  <w:color w:val="000000" w:themeColor="text1"/>
                  <w:lang w:val="en-US"/>
                </w:rPr>
                <w:delText>-</w:delText>
              </w:r>
            </w:del>
          </w:p>
        </w:tc>
      </w:tr>
      <w:tr w:rsidR="009F72DD" w:rsidRPr="002B48F0" w:rsidDel="00BB1F8C" w14:paraId="08938125" w14:textId="7C2259BB" w:rsidTr="009F72DD">
        <w:trPr>
          <w:del w:id="159" w:author="Keller, Tobias" w:date="2023-10-10T13:34:00Z"/>
        </w:trPr>
        <w:tc>
          <w:tcPr>
            <w:tcW w:w="1008" w:type="dxa"/>
          </w:tcPr>
          <w:p w14:paraId="451A8632" w14:textId="5C91734B" w:rsidR="009F72DD" w:rsidRPr="002B48F0" w:rsidDel="00BB1F8C" w:rsidRDefault="009F72DD" w:rsidP="009F72DD">
            <w:pPr>
              <w:jc w:val="center"/>
              <w:rPr>
                <w:del w:id="160" w:author="Keller, Tobias" w:date="2023-10-10T13:34:00Z"/>
                <w:b/>
                <w:bCs/>
                <w:color w:val="000000" w:themeColor="text1"/>
                <w:lang w:val="en-US"/>
              </w:rPr>
            </w:pPr>
            <w:del w:id="161" w:author="Keller, Tobias" w:date="2023-10-10T13:34:00Z">
              <w:r w:rsidRPr="002B48F0" w:rsidDel="00BB1F8C">
                <w:rPr>
                  <w:b/>
                  <w:bCs/>
                  <w:color w:val="000000" w:themeColor="text1"/>
                  <w:lang w:val="en-US"/>
                </w:rPr>
                <w:delText>10</w:delText>
              </w:r>
            </w:del>
          </w:p>
        </w:tc>
        <w:tc>
          <w:tcPr>
            <w:tcW w:w="1700" w:type="dxa"/>
          </w:tcPr>
          <w:p w14:paraId="259B16A4" w14:textId="63FB7C29" w:rsidR="009F72DD" w:rsidRPr="002B48F0" w:rsidDel="00BB1F8C" w:rsidRDefault="009F72DD" w:rsidP="009F72DD">
            <w:pPr>
              <w:jc w:val="center"/>
              <w:rPr>
                <w:del w:id="162" w:author="Keller, Tobias" w:date="2023-10-10T13:34:00Z"/>
                <w:b/>
                <w:bCs/>
                <w:color w:val="000000" w:themeColor="text1"/>
                <w:lang w:val="en-US"/>
              </w:rPr>
            </w:pPr>
            <w:del w:id="163" w:author="Keller, Tobias" w:date="2023-10-10T13:34:00Z">
              <w:r w:rsidDel="00BB1F8C">
                <w:rPr>
                  <w:rFonts w:ascii="72" w:hAnsi="72" w:cs="72"/>
                  <w:b/>
                  <w:bCs/>
                  <w:color w:val="32363A"/>
                  <w:sz w:val="21"/>
                  <w:szCs w:val="21"/>
                  <w:shd w:val="clear" w:color="auto" w:fill="FFFFFF"/>
                </w:rPr>
                <w:delText>3.76.78.231</w:delText>
              </w:r>
            </w:del>
          </w:p>
        </w:tc>
        <w:tc>
          <w:tcPr>
            <w:tcW w:w="416" w:type="dxa"/>
            <w:tcBorders>
              <w:top w:val="nil"/>
              <w:bottom w:val="nil"/>
            </w:tcBorders>
          </w:tcPr>
          <w:p w14:paraId="49C054CA" w14:textId="41D727CE" w:rsidR="009F72DD" w:rsidRPr="002B48F0" w:rsidDel="00BB1F8C" w:rsidRDefault="009F72DD" w:rsidP="009F72DD">
            <w:pPr>
              <w:jc w:val="center"/>
              <w:rPr>
                <w:del w:id="164" w:author="Keller, Tobias" w:date="2023-10-10T13:34:00Z"/>
                <w:b/>
                <w:bCs/>
                <w:color w:val="000000" w:themeColor="text1"/>
                <w:lang w:val="en-US"/>
              </w:rPr>
            </w:pPr>
          </w:p>
        </w:tc>
        <w:tc>
          <w:tcPr>
            <w:tcW w:w="1008" w:type="dxa"/>
          </w:tcPr>
          <w:p w14:paraId="7281A099" w14:textId="1B954410" w:rsidR="009F72DD" w:rsidRPr="002B48F0" w:rsidDel="00BB1F8C" w:rsidRDefault="009F72DD" w:rsidP="009F72DD">
            <w:pPr>
              <w:jc w:val="center"/>
              <w:rPr>
                <w:del w:id="165" w:author="Keller, Tobias" w:date="2023-10-10T13:34:00Z"/>
                <w:b/>
                <w:bCs/>
                <w:color w:val="000000" w:themeColor="text1"/>
                <w:lang w:val="en-US"/>
              </w:rPr>
            </w:pPr>
            <w:del w:id="166" w:author="Keller, Tobias" w:date="2023-10-10T13:34:00Z">
              <w:r w:rsidRPr="002B48F0" w:rsidDel="00BB1F8C">
                <w:rPr>
                  <w:b/>
                  <w:bCs/>
                  <w:color w:val="000000" w:themeColor="text1"/>
                  <w:lang w:val="en-US"/>
                </w:rPr>
                <w:delText>20</w:delText>
              </w:r>
            </w:del>
          </w:p>
        </w:tc>
        <w:tc>
          <w:tcPr>
            <w:tcW w:w="1698" w:type="dxa"/>
          </w:tcPr>
          <w:p w14:paraId="71FAF7E7" w14:textId="477F0139" w:rsidR="009F72DD" w:rsidRPr="002B48F0" w:rsidDel="00BB1F8C" w:rsidRDefault="009F72DD" w:rsidP="009F72DD">
            <w:pPr>
              <w:jc w:val="center"/>
              <w:rPr>
                <w:del w:id="167" w:author="Keller, Tobias" w:date="2023-10-10T13:34:00Z"/>
                <w:b/>
                <w:bCs/>
                <w:color w:val="000000" w:themeColor="text1"/>
                <w:lang w:val="en-US"/>
              </w:rPr>
            </w:pPr>
            <w:del w:id="168" w:author="Keller, Tobias" w:date="2023-10-10T13:34:00Z">
              <w:r w:rsidDel="00BB1F8C">
                <w:rPr>
                  <w:rFonts w:ascii="72" w:hAnsi="72" w:cs="72"/>
                  <w:b/>
                  <w:bCs/>
                  <w:color w:val="32363A"/>
                  <w:sz w:val="21"/>
                  <w:szCs w:val="21"/>
                  <w:shd w:val="clear" w:color="auto" w:fill="FFFFFF"/>
                </w:rPr>
                <w:delText>52.28.240.242</w:delText>
              </w:r>
            </w:del>
          </w:p>
        </w:tc>
        <w:tc>
          <w:tcPr>
            <w:tcW w:w="401" w:type="dxa"/>
            <w:tcBorders>
              <w:top w:val="nil"/>
              <w:bottom w:val="nil"/>
            </w:tcBorders>
          </w:tcPr>
          <w:p w14:paraId="44054F88" w14:textId="6E5EC6A4" w:rsidR="009F72DD" w:rsidRPr="002B48F0" w:rsidDel="00BB1F8C" w:rsidRDefault="009F72DD" w:rsidP="009F72DD">
            <w:pPr>
              <w:jc w:val="center"/>
              <w:rPr>
                <w:del w:id="169" w:author="Keller, Tobias" w:date="2023-10-10T13:34:00Z"/>
                <w:b/>
                <w:bCs/>
                <w:color w:val="000000" w:themeColor="text1"/>
                <w:lang w:val="en-US"/>
              </w:rPr>
            </w:pPr>
          </w:p>
        </w:tc>
        <w:tc>
          <w:tcPr>
            <w:tcW w:w="1011" w:type="dxa"/>
          </w:tcPr>
          <w:p w14:paraId="1AC8DC91" w14:textId="61470082" w:rsidR="009F72DD" w:rsidRPr="002B48F0" w:rsidDel="00BB1F8C" w:rsidRDefault="009F72DD" w:rsidP="009F72DD">
            <w:pPr>
              <w:jc w:val="center"/>
              <w:rPr>
                <w:del w:id="170" w:author="Keller, Tobias" w:date="2023-10-10T13:34:00Z"/>
                <w:b/>
                <w:bCs/>
                <w:color w:val="000000" w:themeColor="text1"/>
                <w:lang w:val="en-US"/>
              </w:rPr>
            </w:pPr>
            <w:del w:id="171" w:author="Keller, Tobias" w:date="2023-10-10T13:34:00Z">
              <w:r w:rsidRPr="002B48F0" w:rsidDel="00BB1F8C">
                <w:rPr>
                  <w:b/>
                  <w:bCs/>
                  <w:color w:val="000000" w:themeColor="text1"/>
                  <w:lang w:val="en-US"/>
                </w:rPr>
                <w:delText>30</w:delText>
              </w:r>
            </w:del>
          </w:p>
        </w:tc>
        <w:tc>
          <w:tcPr>
            <w:tcW w:w="1637" w:type="dxa"/>
          </w:tcPr>
          <w:p w14:paraId="26C25715" w14:textId="1255AEDF" w:rsidR="009F72DD" w:rsidRPr="002B48F0" w:rsidDel="00BB1F8C" w:rsidRDefault="009F72DD" w:rsidP="009F72DD">
            <w:pPr>
              <w:jc w:val="center"/>
              <w:rPr>
                <w:del w:id="172" w:author="Keller, Tobias" w:date="2023-10-10T13:34:00Z"/>
                <w:b/>
                <w:bCs/>
                <w:color w:val="000000" w:themeColor="text1"/>
                <w:lang w:val="en-US"/>
              </w:rPr>
            </w:pPr>
            <w:del w:id="173" w:author="Keller, Tobias" w:date="2023-10-10T13:34:00Z">
              <w:r w:rsidRPr="008F29B7" w:rsidDel="00BB1F8C">
                <w:rPr>
                  <w:b/>
                  <w:bCs/>
                  <w:color w:val="000000" w:themeColor="text1"/>
                  <w:lang w:val="en-US"/>
                </w:rPr>
                <w:delText>-</w:delText>
              </w:r>
            </w:del>
          </w:p>
        </w:tc>
      </w:tr>
    </w:tbl>
    <w:p w14:paraId="0A19D4D0" w14:textId="0A51F108" w:rsidR="00177FAA" w:rsidDel="00BB1F8C" w:rsidRDefault="00177FAA" w:rsidP="00E46195">
      <w:pPr>
        <w:rPr>
          <w:del w:id="174" w:author="Keller, Tobias" w:date="2023-10-10T13:34:00Z"/>
          <w:lang w:val="en-US"/>
        </w:rPr>
      </w:pPr>
    </w:p>
    <w:p w14:paraId="794C97CA" w14:textId="71EFD308" w:rsidR="00177FAA" w:rsidRPr="00D632E1" w:rsidRDefault="00177FAA" w:rsidP="00764C26">
      <w:pPr>
        <w:pStyle w:val="Heading3"/>
        <w:numPr>
          <w:ilvl w:val="0"/>
          <w:numId w:val="28"/>
        </w:numPr>
        <w:ind w:left="426"/>
        <w:rPr>
          <w:lang w:val="en-US"/>
        </w:rPr>
      </w:pPr>
      <w:commentRangeStart w:id="175"/>
      <w:r>
        <w:rPr>
          <w:lang w:val="en-US"/>
        </w:rPr>
        <w:t>Access</w:t>
      </w:r>
      <w:commentRangeEnd w:id="175"/>
      <w:r w:rsidR="00B418E1">
        <w:rPr>
          <w:rStyle w:val="CommentReference"/>
          <w:rFonts w:asciiTheme="minorHAnsi" w:eastAsiaTheme="minorEastAsia" w:hAnsiTheme="minorHAnsi" w:cstheme="minorBidi"/>
          <w:color w:val="auto"/>
        </w:rPr>
        <w:commentReference w:id="175"/>
      </w:r>
      <w:r>
        <w:rPr>
          <w:lang w:val="en-US"/>
        </w:rPr>
        <w:t xml:space="preserve"> to Fiori Launchpad </w:t>
      </w:r>
    </w:p>
    <w:p w14:paraId="4678B2A0" w14:textId="1D9F6F51" w:rsidR="001938C4" w:rsidRDefault="004F68E2" w:rsidP="00826280">
      <w:pPr>
        <w:pStyle w:val="ListParagraph"/>
        <w:numPr>
          <w:ilvl w:val="0"/>
          <w:numId w:val="18"/>
        </w:numPr>
      </w:pPr>
      <w:r w:rsidRPr="00293DD8">
        <w:t xml:space="preserve">The demo part and configurations are </w:t>
      </w:r>
      <w:r w:rsidR="00972265" w:rsidRPr="00293DD8">
        <w:t xml:space="preserve">web browser based and </w:t>
      </w:r>
      <w:r w:rsidR="00C536B0" w:rsidRPr="00293DD8">
        <w:t xml:space="preserve">accessible </w:t>
      </w:r>
      <w:r w:rsidR="00972265" w:rsidRPr="00293DD8">
        <w:t>through the following link</w:t>
      </w:r>
      <w:r w:rsidR="00186DD5">
        <w:t>. R</w:t>
      </w:r>
      <w:r w:rsidR="005A12F2" w:rsidRPr="00293DD8">
        <w:t xml:space="preserve">eplace the </w:t>
      </w:r>
      <w:r w:rsidR="0077787C">
        <w:t xml:space="preserve">expression </w:t>
      </w:r>
      <w:r w:rsidR="00C85C95">
        <w:t xml:space="preserve">[DOMAIN] </w:t>
      </w:r>
      <w:r w:rsidR="001A29BD">
        <w:t xml:space="preserve">(everything between </w:t>
      </w:r>
      <w:r w:rsidR="00C85C95">
        <w:t>“</w:t>
      </w:r>
      <w:r w:rsidR="00C85C95" w:rsidRPr="00C85C95">
        <w:t>https://</w:t>
      </w:r>
      <w:r w:rsidR="00C85C95">
        <w:t>” and</w:t>
      </w:r>
      <w:r w:rsidR="001A29BD">
        <w:t xml:space="preserve"> </w:t>
      </w:r>
      <w:r w:rsidR="009A2187">
        <w:t xml:space="preserve">“:44301…”) </w:t>
      </w:r>
      <w:r w:rsidR="0077787C">
        <w:t xml:space="preserve">manually with </w:t>
      </w:r>
      <w:r w:rsidR="00186DD5">
        <w:t xml:space="preserve">your </w:t>
      </w:r>
      <w:r w:rsidR="00934388">
        <w:t>terminal’s</w:t>
      </w:r>
      <w:r w:rsidR="005A12F2" w:rsidRPr="00293DD8">
        <w:t xml:space="preserve"> </w:t>
      </w:r>
      <w:r w:rsidR="00D42A3B" w:rsidRPr="00293DD8">
        <w:t xml:space="preserve">application </w:t>
      </w:r>
      <w:r w:rsidR="005A12F2" w:rsidRPr="00293DD8">
        <w:t xml:space="preserve">server IP address </w:t>
      </w:r>
      <w:r w:rsidR="007145A0">
        <w:t>from above</w:t>
      </w:r>
      <w:r w:rsidR="000E7C20" w:rsidRPr="00293DD8">
        <w:t>)</w:t>
      </w:r>
      <w:r w:rsidR="00CD3B55">
        <w:t>.</w:t>
      </w:r>
      <w:r w:rsidR="00CD3B55">
        <w:br/>
      </w:r>
      <w:hyperlink r:id="rId24" w:anchor="Shell-home" w:history="1">
        <w:r w:rsidR="00590EC4">
          <w:rPr>
            <w:rStyle w:val="Hyperlink"/>
          </w:rPr>
          <w:t>https://[DOMAIN]:44301/sap/bc/ui2/flp#Shell-home</w:t>
        </w:r>
      </w:hyperlink>
      <w:r w:rsidR="00C536B0" w:rsidRPr="00293DD8">
        <w:t xml:space="preserve"> </w:t>
      </w:r>
    </w:p>
    <w:p w14:paraId="735F6BB8" w14:textId="4BF9BCBF" w:rsidR="00CF51E3" w:rsidRDefault="00953D8E" w:rsidP="00C14311">
      <w:pPr>
        <w:pStyle w:val="ListParagraph"/>
        <w:numPr>
          <w:ilvl w:val="0"/>
          <w:numId w:val="18"/>
        </w:numPr>
      </w:pPr>
      <w:r>
        <w:t xml:space="preserve">Your browser </w:t>
      </w:r>
      <w:r w:rsidR="00695995">
        <w:t>may</w:t>
      </w:r>
      <w:r>
        <w:t xml:space="preserve"> complain </w:t>
      </w:r>
      <w:r w:rsidR="00CF51E3" w:rsidRPr="0012473D">
        <w:t>that this is not a secure connection</w:t>
      </w:r>
      <w:r>
        <w:t>. Please o</w:t>
      </w:r>
      <w:r w:rsidR="00CF51E3" w:rsidRPr="0012473D">
        <w:t>verride the warnings to access the system even in unsafe mode.</w:t>
      </w:r>
    </w:p>
    <w:p w14:paraId="26AA1CD5" w14:textId="7CAA95D1" w:rsidR="007F38DE" w:rsidRDefault="007F38DE" w:rsidP="00C14311">
      <w:pPr>
        <w:pStyle w:val="ListParagraph"/>
        <w:numPr>
          <w:ilvl w:val="0"/>
          <w:numId w:val="18"/>
        </w:numPr>
      </w:pPr>
      <w:r>
        <w:t xml:space="preserve">Bookmark the link, or create a hyperlink </w:t>
      </w:r>
      <w:proofErr w:type="gramStart"/>
      <w:r>
        <w:t>e.g.</w:t>
      </w:r>
      <w:proofErr w:type="gramEnd"/>
      <w:r>
        <w:t xml:space="preserve"> on the desktop, for further use during this training. </w:t>
      </w:r>
    </w:p>
    <w:p w14:paraId="5C9EDB7C" w14:textId="1DD62CCF" w:rsidR="00CF51E3" w:rsidRDefault="00CF51E3" w:rsidP="00764C26">
      <w:pPr>
        <w:pStyle w:val="Heading3"/>
        <w:numPr>
          <w:ilvl w:val="0"/>
          <w:numId w:val="28"/>
        </w:numPr>
        <w:ind w:left="426"/>
      </w:pPr>
      <w:r>
        <w:t>Access to SAP GUI</w:t>
      </w:r>
    </w:p>
    <w:p w14:paraId="3899784E" w14:textId="2EB47951" w:rsidR="00313018" w:rsidRPr="00E83996" w:rsidRDefault="005E6F4F" w:rsidP="00CF51E3">
      <w:pPr>
        <w:pStyle w:val="ListParagraph"/>
        <w:numPr>
          <w:ilvl w:val="0"/>
          <w:numId w:val="0"/>
        </w:numPr>
        <w:ind w:left="720"/>
      </w:pPr>
      <w:r w:rsidRPr="0012473D">
        <w:t xml:space="preserve">The actual business scenario you will be building are based in the SAP GUI interface, which you can access through the training computer’s installation of SAP Logon. </w:t>
      </w:r>
      <w:r w:rsidRPr="00E83996">
        <w:t>Please start SAP Logon</w:t>
      </w:r>
      <w:r w:rsidR="000E7C20" w:rsidRPr="00E83996">
        <w:t xml:space="preserve"> (</w:t>
      </w:r>
      <w:r w:rsidR="0058415B" w:rsidRPr="00E83996">
        <w:t xml:space="preserve">a </w:t>
      </w:r>
      <w:r w:rsidR="000E7C20" w:rsidRPr="00E83996">
        <w:t>loca</w:t>
      </w:r>
      <w:r w:rsidR="008222E7" w:rsidRPr="00E83996">
        <w:t xml:space="preserve">l installation accessible </w:t>
      </w:r>
      <w:r w:rsidR="0058415B" w:rsidRPr="00E83996">
        <w:t xml:space="preserve">in Windows start menu, or the </w:t>
      </w:r>
      <w:r w:rsidR="008222E7" w:rsidRPr="00E83996">
        <w:t>icon on the desktop</w:t>
      </w:r>
      <w:r w:rsidR="00721BC8">
        <w:t>:</w:t>
      </w:r>
      <w:r w:rsidR="00721BC8" w:rsidRPr="00721BC8">
        <w:t xml:space="preserve"> </w:t>
      </w:r>
      <w:r w:rsidR="00721BC8" w:rsidRPr="00D632E1">
        <w:rPr>
          <w:noProof/>
        </w:rPr>
        <w:drawing>
          <wp:inline distT="0" distB="0" distL="0" distR="0" wp14:anchorId="07E5E2FC" wp14:editId="571C5048">
            <wp:extent cx="284400" cy="144000"/>
            <wp:effectExtent l="133350" t="133350" r="78105" b="1422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8218" t="35994" r="25080" b="39723"/>
                    <a:stretch/>
                  </pic:blipFill>
                  <pic:spPr bwMode="auto">
                    <a:xfrm>
                      <a:off x="0" y="0"/>
                      <a:ext cx="284400" cy="144000"/>
                    </a:xfrm>
                    <a:prstGeom prst="rect">
                      <a:avLst/>
                    </a:prstGeom>
                    <a:ln>
                      <a:noFill/>
                    </a:ln>
                    <a:effectLst>
                      <a:outerShdw blurRad="127000" algn="tl" rotWithShape="0">
                        <a:srgbClr val="000000">
                          <a:alpha val="50000"/>
                        </a:srgbClr>
                      </a:outerShdw>
                    </a:effectLst>
                    <a:extLst>
                      <a:ext uri="{53640926-AAD7-44D8-BBD7-CCE9431645EC}">
                        <a14:shadowObscured xmlns:a14="http://schemas.microsoft.com/office/drawing/2010/main"/>
                      </a:ext>
                    </a:extLst>
                  </pic:spPr>
                </pic:pic>
              </a:graphicData>
            </a:graphic>
          </wp:inline>
        </w:drawing>
      </w:r>
    </w:p>
    <w:p w14:paraId="4AB307AD" w14:textId="77777777" w:rsidR="00E47FB7" w:rsidRPr="00A47D72" w:rsidRDefault="00D96DE8" w:rsidP="00CC1109">
      <w:pPr>
        <w:pStyle w:val="ListParagraph"/>
        <w:numPr>
          <w:ilvl w:val="0"/>
          <w:numId w:val="16"/>
        </w:numPr>
      </w:pPr>
      <w:r>
        <w:rPr>
          <w:noProof/>
        </w:rPr>
        <mc:AlternateContent>
          <mc:Choice Requires="wpi">
            <w:drawing>
              <wp:anchor distT="0" distB="0" distL="114300" distR="114300" simplePos="0" relativeHeight="251408896" behindDoc="0" locked="1" layoutInCell="1" allowOverlap="1" wp14:anchorId="2C9F43CA" wp14:editId="424C3532">
                <wp:simplePos x="0" y="0"/>
                <wp:positionH relativeFrom="column">
                  <wp:posOffset>1510476</wp:posOffset>
                </wp:positionH>
                <wp:positionV relativeFrom="paragraph">
                  <wp:posOffset>786604</wp:posOffset>
                </wp:positionV>
                <wp:extent cx="910800" cy="410400"/>
                <wp:effectExtent l="57150" t="57150" r="60960" b="66040"/>
                <wp:wrapNone/>
                <wp:docPr id="270" name="Ink 270"/>
                <wp:cNvGraphicFramePr/>
                <a:graphic xmlns:a="http://schemas.openxmlformats.org/drawingml/2006/main">
                  <a:graphicData uri="http://schemas.microsoft.com/office/word/2010/wordprocessingInk">
                    <w14:contentPart bwMode="auto" r:id="rId26">
                      <w14:nvContentPartPr>
                        <w14:cNvContentPartPr/>
                      </w14:nvContentPartPr>
                      <w14:xfrm>
                        <a:off x="0" y="0"/>
                        <a:ext cx="910800" cy="410400"/>
                      </w14:xfrm>
                    </w14:contentPart>
                  </a:graphicData>
                </a:graphic>
                <wp14:sizeRelH relativeFrom="margin">
                  <wp14:pctWidth>0</wp14:pctWidth>
                </wp14:sizeRelH>
                <wp14:sizeRelV relativeFrom="margin">
                  <wp14:pctHeight>0</wp14:pctHeight>
                </wp14:sizeRelV>
              </wp:anchor>
            </w:drawing>
          </mc:Choice>
          <mc:Fallback>
            <w:pict>
              <v:shapetype w14:anchorId="2B64AF0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0" o:spid="_x0000_s1026" type="#_x0000_t75" style="position:absolute;margin-left:117.55pt;margin-top:60.55pt;width:74.5pt;height:35.1pt;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">
                <v:imagedata r:id="rId27" o:title=""/>
                <w10:anchorlock/>
              </v:shape>
            </w:pict>
          </mc:Fallback>
        </mc:AlternateContent>
      </w:r>
      <w:r w:rsidR="00CD3B55">
        <w:t>To logon, c</w:t>
      </w:r>
      <w:r w:rsidR="005E6F4F" w:rsidRPr="00A47D72">
        <w:t xml:space="preserve">hoose to create a new </w:t>
      </w:r>
      <w:r w:rsidR="00B81A8B" w:rsidRPr="00A47D72">
        <w:t>connection</w:t>
      </w:r>
      <w:r w:rsidR="00E47FB7" w:rsidRPr="00A47D72">
        <w:t>:</w:t>
      </w:r>
      <w:r w:rsidR="00A47D72">
        <w:br/>
      </w:r>
      <w:r w:rsidR="00E47FB7" w:rsidRPr="00D632E1">
        <w:rPr>
          <w:noProof/>
        </w:rPr>
        <w:drawing>
          <wp:inline distT="0" distB="0" distL="0" distR="0" wp14:anchorId="723EFC52" wp14:editId="66B673EA">
            <wp:extent cx="2996565" cy="1553951"/>
            <wp:effectExtent l="133350" t="133350" r="127635" b="1416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33124" b="25040"/>
                    <a:stretch/>
                  </pic:blipFill>
                  <pic:spPr bwMode="auto">
                    <a:xfrm>
                      <a:off x="0" y="0"/>
                      <a:ext cx="2997376" cy="1554372"/>
                    </a:xfrm>
                    <a:prstGeom prst="rect">
                      <a:avLst/>
                    </a:prstGeom>
                    <a:ln>
                      <a:noFill/>
                    </a:ln>
                    <a:effectLst>
                      <a:outerShdw blurRad="127000" algn="tl" rotWithShape="0">
                        <a:srgbClr val="000000">
                          <a:alpha val="50000"/>
                        </a:srgbClr>
                      </a:outerShdw>
                    </a:effectLst>
                    <a:extLst>
                      <a:ext uri="{53640926-AAD7-44D8-BBD7-CCE9431645EC}">
                        <a14:shadowObscured xmlns:a14="http://schemas.microsoft.com/office/drawing/2010/main"/>
                      </a:ext>
                    </a:extLst>
                  </pic:spPr>
                </pic:pic>
              </a:graphicData>
            </a:graphic>
          </wp:inline>
        </w:drawing>
      </w:r>
    </w:p>
    <w:p w14:paraId="00404BA7" w14:textId="4B1D8647" w:rsidR="0060646B" w:rsidRPr="00A47D72" w:rsidRDefault="00D96DE8" w:rsidP="00CA457D">
      <w:pPr>
        <w:pStyle w:val="ListParagraph"/>
        <w:numPr>
          <w:ilvl w:val="0"/>
          <w:numId w:val="16"/>
        </w:numPr>
      </w:pPr>
      <w:r>
        <w:rPr>
          <w:noProof/>
        </w:rPr>
        <mc:AlternateContent>
          <mc:Choice Requires="wpi">
            <w:drawing>
              <wp:anchor distT="0" distB="0" distL="114300" distR="114300" simplePos="0" relativeHeight="251416064" behindDoc="0" locked="1" layoutInCell="1" allowOverlap="1" wp14:anchorId="23D14FFC" wp14:editId="1060A43E">
                <wp:simplePos x="0" y="0"/>
                <wp:positionH relativeFrom="column">
                  <wp:posOffset>3634105</wp:posOffset>
                </wp:positionH>
                <wp:positionV relativeFrom="paragraph">
                  <wp:posOffset>4580255</wp:posOffset>
                </wp:positionV>
                <wp:extent cx="669600" cy="309600"/>
                <wp:effectExtent l="57150" t="57150" r="35560" b="71755"/>
                <wp:wrapNone/>
                <wp:docPr id="277" name="Ink 277"/>
                <wp:cNvGraphicFramePr/>
                <a:graphic xmlns:a="http://schemas.openxmlformats.org/drawingml/2006/main">
                  <a:graphicData uri="http://schemas.microsoft.com/office/word/2010/wordprocessingInk">
                    <w14:contentPart bwMode="auto" r:id="rId29">
                      <w14:nvContentPartPr>
                        <w14:cNvContentPartPr/>
                      </w14:nvContentPartPr>
                      <w14:xfrm>
                        <a:off x="0" y="0"/>
                        <a:ext cx="669600" cy="309600"/>
                      </w14:xfrm>
                    </w14:contentPart>
                  </a:graphicData>
                </a:graphic>
                <wp14:sizeRelH relativeFrom="margin">
                  <wp14:pctWidth>0</wp14:pctWidth>
                </wp14:sizeRelH>
                <wp14:sizeRelV relativeFrom="margin">
                  <wp14:pctHeight>0</wp14:pctHeight>
                </wp14:sizeRelV>
              </wp:anchor>
            </w:drawing>
          </mc:Choice>
          <mc:Fallback>
            <w:pict>
              <v:shape w14:anchorId="55FEDF44" id="Ink 277" o:spid="_x0000_s1026" type="#_x0000_t75" style="position:absolute;margin-left:284.75pt;margin-top:359.25pt;width:55.55pt;height:27.25pt;z-index:2514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">
                <v:imagedata r:id="rId30" o:title=""/>
                <w10:anchorlock/>
              </v:shape>
            </w:pict>
          </mc:Fallback>
        </mc:AlternateContent>
      </w:r>
      <w:r w:rsidR="003D0E5D" w:rsidRPr="00A47D72">
        <w:t>Select</w:t>
      </w:r>
      <w:r w:rsidR="00E47FB7" w:rsidRPr="00A47D72">
        <w:t xml:space="preserve"> “user specified system”</w:t>
      </w:r>
      <w:r w:rsidR="00C37C4F" w:rsidRPr="00A47D72">
        <w:t xml:space="preserve"> and press “Next”. I</w:t>
      </w:r>
      <w:r w:rsidR="0056093F" w:rsidRPr="00A47D72">
        <w:t xml:space="preserve">n the following screen insert </w:t>
      </w:r>
      <w:r w:rsidR="005A7883" w:rsidRPr="00A47D72">
        <w:t>entries as described here and finish by “next” and “</w:t>
      </w:r>
      <w:r w:rsidR="00D92FBC" w:rsidRPr="00A47D72">
        <w:t>finish”</w:t>
      </w:r>
      <w:r w:rsidR="0060646B" w:rsidRPr="00A47D72">
        <w:t>:</w:t>
      </w:r>
      <w:r w:rsidR="00A47D72">
        <w:br/>
      </w:r>
      <w:r w:rsidR="0060646B" w:rsidRPr="00D632E1">
        <w:rPr>
          <w:noProof/>
        </w:rPr>
        <w:drawing>
          <wp:inline distT="0" distB="0" distL="0" distR="0" wp14:anchorId="3B43E36A" wp14:editId="0762F599">
            <wp:extent cx="4107590" cy="4318294"/>
            <wp:effectExtent l="133350" t="133350" r="140970" b="1397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8672" cy="4329945"/>
                    </a:xfrm>
                    <a:prstGeom prst="rect">
                      <a:avLst/>
                    </a:prstGeom>
                    <a:ln>
                      <a:noFill/>
                    </a:ln>
                    <a:effectLst>
                      <a:outerShdw blurRad="127000" algn="tl" rotWithShape="0">
                        <a:srgbClr val="000000">
                          <a:alpha val="50000"/>
                        </a:srgbClr>
                      </a:outerShdw>
                    </a:effectLst>
                  </pic:spPr>
                </pic:pic>
              </a:graphicData>
            </a:graphic>
          </wp:inline>
        </w:drawing>
      </w:r>
    </w:p>
    <w:p w14:paraId="6C41699C" w14:textId="6E3A63BA" w:rsidR="005E6F4F" w:rsidRPr="00E83996" w:rsidRDefault="00052A3F" w:rsidP="00E83996">
      <w:pPr>
        <w:pStyle w:val="ListParagraph"/>
        <w:numPr>
          <w:ilvl w:val="0"/>
          <w:numId w:val="16"/>
        </w:numPr>
      </w:pPr>
      <w:r w:rsidRPr="00E83996">
        <w:t xml:space="preserve">To conduct the configurations and business scenarios, you will be using the following </w:t>
      </w:r>
      <w:r w:rsidR="00A31ACF" w:rsidRPr="00E83996">
        <w:t>users</w:t>
      </w:r>
      <w:r w:rsidR="00B76814" w:rsidRPr="00E83996">
        <w:t xml:space="preserve"> and credentials</w:t>
      </w:r>
      <w:r w:rsidR="00401231" w:rsidRPr="00E83996">
        <w:t xml:space="preserve">. Please note that in an actual productive scenario, there </w:t>
      </w:r>
      <w:r w:rsidR="00D63F72" w:rsidRPr="00E83996">
        <w:t xml:space="preserve">should </w:t>
      </w:r>
      <w:r w:rsidR="00401231" w:rsidRPr="00E83996">
        <w:t xml:space="preserve">be more roles – for </w:t>
      </w:r>
      <w:r w:rsidR="00912DA8" w:rsidRPr="00E83996">
        <w:t xml:space="preserve">simplicity, we have modeled Peter Munroe, the administrator, </w:t>
      </w:r>
      <w:r w:rsidR="00E66EAF" w:rsidRPr="00E83996">
        <w:t xml:space="preserve">as a super user </w:t>
      </w:r>
      <w:r w:rsidR="00912DA8" w:rsidRPr="00E83996">
        <w:t xml:space="preserve">responsible for technical and business configurations, but </w:t>
      </w:r>
      <w:r w:rsidR="00E66EAF" w:rsidRPr="00E83996">
        <w:t>also with access to business information and processes</w:t>
      </w:r>
      <w:r w:rsidR="00D63F72" w:rsidRPr="00E83996">
        <w:t>.</w:t>
      </w:r>
    </w:p>
    <w:tbl>
      <w:tblPr>
        <w:tblW w:w="8214" w:type="dxa"/>
        <w:tblInd w:w="79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3"/>
        <w:gridCol w:w="1560"/>
        <w:gridCol w:w="1842"/>
        <w:gridCol w:w="3119"/>
      </w:tblGrid>
      <w:tr w:rsidR="00A31ACF" w:rsidRPr="00A31ACF" w14:paraId="4355DA8D" w14:textId="77777777" w:rsidTr="00D96DE8">
        <w:trPr>
          <w:trHeight w:val="382"/>
        </w:trPr>
        <w:tc>
          <w:tcPr>
            <w:tcW w:w="1693" w:type="dxa"/>
            <w:tcBorders>
              <w:top w:val="single" w:sz="6" w:space="0" w:color="auto"/>
              <w:left w:val="single" w:sz="6" w:space="0" w:color="auto"/>
              <w:bottom w:val="single" w:sz="6" w:space="0" w:color="auto"/>
              <w:right w:val="single" w:sz="6" w:space="0" w:color="auto"/>
            </w:tcBorders>
            <w:shd w:val="clear" w:color="auto" w:fill="F0AB00"/>
            <w:vAlign w:val="center"/>
            <w:hideMark/>
          </w:tcPr>
          <w:p w14:paraId="7E5AE4AC" w14:textId="77777777" w:rsidR="00A31ACF" w:rsidRPr="00A31ACF" w:rsidRDefault="00A31ACF" w:rsidP="00D96DE8">
            <w:pPr>
              <w:spacing w:after="0" w:line="240" w:lineRule="auto"/>
              <w:textAlignment w:val="baseline"/>
              <w:rPr>
                <w:rFonts w:ascii="Segoe UI" w:eastAsia="Times New Roman" w:hAnsi="Segoe UI" w:cs="Segoe UI"/>
                <w:sz w:val="18"/>
                <w:szCs w:val="18"/>
                <w:lang w:val="en-US" w:eastAsia="zh-CN"/>
              </w:rPr>
            </w:pPr>
            <w:r w:rsidRPr="00A31ACF">
              <w:rPr>
                <w:rFonts w:ascii="Arial" w:eastAsia="Times New Roman" w:hAnsi="Arial" w:cs="Arial"/>
                <w:b/>
                <w:bCs/>
                <w:sz w:val="20"/>
                <w:szCs w:val="20"/>
                <w:lang w:val="en-US" w:eastAsia="zh-CN"/>
              </w:rPr>
              <w:t>User</w:t>
            </w:r>
            <w:r w:rsidRPr="00A31ACF">
              <w:rPr>
                <w:rFonts w:ascii="Arial" w:eastAsia="Times New Roman" w:hAnsi="Arial" w:cs="Arial"/>
                <w:sz w:val="20"/>
                <w:szCs w:val="20"/>
                <w:lang w:val="en-US" w:eastAsia="zh-CN"/>
              </w:rPr>
              <w:t> </w:t>
            </w:r>
          </w:p>
        </w:tc>
        <w:tc>
          <w:tcPr>
            <w:tcW w:w="1560" w:type="dxa"/>
            <w:tcBorders>
              <w:top w:val="single" w:sz="6" w:space="0" w:color="auto"/>
              <w:left w:val="single" w:sz="6" w:space="0" w:color="auto"/>
              <w:bottom w:val="single" w:sz="6" w:space="0" w:color="auto"/>
              <w:right w:val="single" w:sz="6" w:space="0" w:color="auto"/>
            </w:tcBorders>
            <w:shd w:val="clear" w:color="auto" w:fill="F0AB00"/>
            <w:vAlign w:val="center"/>
            <w:hideMark/>
          </w:tcPr>
          <w:p w14:paraId="00039D9D" w14:textId="77777777" w:rsidR="00A31ACF" w:rsidRPr="00A31ACF" w:rsidRDefault="00A31ACF" w:rsidP="00D96DE8">
            <w:pPr>
              <w:spacing w:after="0" w:line="240" w:lineRule="auto"/>
              <w:textAlignment w:val="baseline"/>
              <w:rPr>
                <w:rFonts w:ascii="Segoe UI" w:eastAsia="Times New Roman" w:hAnsi="Segoe UI" w:cs="Segoe UI"/>
                <w:sz w:val="18"/>
                <w:szCs w:val="18"/>
                <w:lang w:val="en-US" w:eastAsia="zh-CN"/>
              </w:rPr>
            </w:pPr>
            <w:r w:rsidRPr="00A31ACF">
              <w:rPr>
                <w:rFonts w:ascii="Arial" w:eastAsia="Times New Roman" w:hAnsi="Arial" w:cs="Arial"/>
                <w:b/>
                <w:bCs/>
                <w:sz w:val="20"/>
                <w:szCs w:val="20"/>
                <w:lang w:val="en-US" w:eastAsia="zh-CN"/>
              </w:rPr>
              <w:t>Password</w:t>
            </w:r>
            <w:r w:rsidRPr="00A31ACF">
              <w:rPr>
                <w:rFonts w:ascii="Arial" w:eastAsia="Times New Roman" w:hAnsi="Arial" w:cs="Arial"/>
                <w:sz w:val="20"/>
                <w:szCs w:val="20"/>
                <w:lang w:val="en-US" w:eastAsia="zh-CN"/>
              </w:rPr>
              <w:t> </w:t>
            </w:r>
          </w:p>
        </w:tc>
        <w:tc>
          <w:tcPr>
            <w:tcW w:w="1842" w:type="dxa"/>
            <w:tcBorders>
              <w:top w:val="single" w:sz="6" w:space="0" w:color="auto"/>
              <w:left w:val="single" w:sz="6" w:space="0" w:color="auto"/>
              <w:bottom w:val="single" w:sz="6" w:space="0" w:color="auto"/>
              <w:right w:val="single" w:sz="6" w:space="0" w:color="auto"/>
            </w:tcBorders>
            <w:shd w:val="clear" w:color="auto" w:fill="F0AB00"/>
            <w:vAlign w:val="center"/>
            <w:hideMark/>
          </w:tcPr>
          <w:p w14:paraId="25C23EB8" w14:textId="77777777" w:rsidR="00A31ACF" w:rsidRPr="00A31ACF" w:rsidRDefault="00A31ACF" w:rsidP="00D96DE8">
            <w:pPr>
              <w:spacing w:after="0" w:line="240" w:lineRule="auto"/>
              <w:textAlignment w:val="baseline"/>
              <w:rPr>
                <w:rFonts w:ascii="Segoe UI" w:eastAsia="Times New Roman" w:hAnsi="Segoe UI" w:cs="Segoe UI"/>
                <w:sz w:val="18"/>
                <w:szCs w:val="18"/>
                <w:lang w:val="en-US" w:eastAsia="zh-CN"/>
              </w:rPr>
            </w:pPr>
            <w:r w:rsidRPr="00A31ACF">
              <w:rPr>
                <w:rFonts w:ascii="Arial" w:eastAsia="Times New Roman" w:hAnsi="Arial" w:cs="Arial"/>
                <w:b/>
                <w:bCs/>
                <w:sz w:val="20"/>
                <w:szCs w:val="20"/>
                <w:lang w:val="en-US" w:eastAsia="zh-CN"/>
              </w:rPr>
              <w:t>Name</w:t>
            </w:r>
            <w:r w:rsidRPr="00A31ACF">
              <w:rPr>
                <w:rFonts w:ascii="Arial" w:eastAsia="Times New Roman" w:hAnsi="Arial" w:cs="Arial"/>
                <w:sz w:val="20"/>
                <w:szCs w:val="20"/>
                <w:lang w:val="en-US" w:eastAsia="zh-CN"/>
              </w:rPr>
              <w:t> </w:t>
            </w:r>
          </w:p>
        </w:tc>
        <w:tc>
          <w:tcPr>
            <w:tcW w:w="3119" w:type="dxa"/>
            <w:tcBorders>
              <w:top w:val="single" w:sz="6" w:space="0" w:color="auto"/>
              <w:left w:val="single" w:sz="6" w:space="0" w:color="auto"/>
              <w:bottom w:val="single" w:sz="6" w:space="0" w:color="auto"/>
              <w:right w:val="single" w:sz="6" w:space="0" w:color="auto"/>
            </w:tcBorders>
            <w:shd w:val="clear" w:color="auto" w:fill="F0AB00"/>
            <w:vAlign w:val="center"/>
            <w:hideMark/>
          </w:tcPr>
          <w:p w14:paraId="27ECD28B" w14:textId="77777777" w:rsidR="00A31ACF" w:rsidRPr="00A31ACF" w:rsidRDefault="00A31ACF" w:rsidP="00D96DE8">
            <w:pPr>
              <w:spacing w:after="0" w:line="240" w:lineRule="auto"/>
              <w:textAlignment w:val="baseline"/>
              <w:rPr>
                <w:rFonts w:ascii="Segoe UI" w:eastAsia="Times New Roman" w:hAnsi="Segoe UI" w:cs="Segoe UI"/>
                <w:sz w:val="18"/>
                <w:szCs w:val="18"/>
                <w:lang w:val="en-US" w:eastAsia="zh-CN"/>
              </w:rPr>
            </w:pPr>
            <w:r w:rsidRPr="00A31ACF">
              <w:rPr>
                <w:rFonts w:ascii="Arial" w:eastAsia="Times New Roman" w:hAnsi="Arial" w:cs="Arial"/>
                <w:b/>
                <w:bCs/>
                <w:sz w:val="20"/>
                <w:szCs w:val="20"/>
                <w:lang w:val="en-US" w:eastAsia="zh-CN"/>
              </w:rPr>
              <w:t>Type</w:t>
            </w:r>
            <w:r w:rsidRPr="00A31ACF">
              <w:rPr>
                <w:rFonts w:ascii="Arial" w:eastAsia="Times New Roman" w:hAnsi="Arial" w:cs="Arial"/>
                <w:sz w:val="20"/>
                <w:szCs w:val="20"/>
                <w:lang w:val="en-US" w:eastAsia="zh-CN"/>
              </w:rPr>
              <w:t> </w:t>
            </w:r>
          </w:p>
        </w:tc>
      </w:tr>
      <w:tr w:rsidR="00A31ACF" w:rsidRPr="00A31ACF" w14:paraId="4DA3496A" w14:textId="77777777" w:rsidTr="00D96DE8">
        <w:trPr>
          <w:trHeight w:val="382"/>
        </w:trPr>
        <w:tc>
          <w:tcPr>
            <w:tcW w:w="16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FAE3052" w14:textId="77777777" w:rsidR="00A31ACF" w:rsidRPr="00A31ACF" w:rsidRDefault="00A31ACF" w:rsidP="00D96DE8">
            <w:pPr>
              <w:spacing w:after="0" w:line="240" w:lineRule="auto"/>
              <w:textAlignment w:val="baseline"/>
              <w:rPr>
                <w:rFonts w:ascii="Segoe UI" w:eastAsia="Times New Roman" w:hAnsi="Segoe UI" w:cs="Segoe UI"/>
                <w:sz w:val="18"/>
                <w:szCs w:val="18"/>
                <w:lang w:val="en-US" w:eastAsia="zh-CN"/>
              </w:rPr>
            </w:pPr>
            <w:r w:rsidRPr="00A31ACF">
              <w:rPr>
                <w:rFonts w:ascii="Arial" w:eastAsia="Times New Roman" w:hAnsi="Arial" w:cs="Arial"/>
                <w:sz w:val="20"/>
                <w:szCs w:val="20"/>
                <w:lang w:val="en-US" w:eastAsia="zh-CN"/>
              </w:rPr>
              <w:t>BCOLLINS </w:t>
            </w:r>
          </w:p>
        </w:tc>
        <w:tc>
          <w:tcPr>
            <w:tcW w:w="156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8809AE5" w14:textId="77777777" w:rsidR="00A31ACF" w:rsidRPr="00A31ACF" w:rsidRDefault="00A31ACF" w:rsidP="00D96DE8">
            <w:pPr>
              <w:spacing w:after="0" w:line="240" w:lineRule="auto"/>
              <w:textAlignment w:val="baseline"/>
              <w:rPr>
                <w:rFonts w:ascii="Segoe UI" w:eastAsia="Times New Roman" w:hAnsi="Segoe UI" w:cs="Segoe UI"/>
                <w:sz w:val="18"/>
                <w:szCs w:val="18"/>
                <w:lang w:val="en-US" w:eastAsia="zh-CN"/>
              </w:rPr>
            </w:pPr>
            <w:r w:rsidRPr="00A31ACF">
              <w:rPr>
                <w:rFonts w:ascii="Arial" w:eastAsia="Times New Roman" w:hAnsi="Arial" w:cs="Arial"/>
                <w:sz w:val="20"/>
                <w:szCs w:val="20"/>
                <w:lang w:val="en-US" w:eastAsia="zh-CN"/>
              </w:rPr>
              <w:t>Welcome1 </w:t>
            </w:r>
          </w:p>
        </w:tc>
        <w:tc>
          <w:tcPr>
            <w:tcW w:w="184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8C32C9E" w14:textId="77777777" w:rsidR="00A31ACF" w:rsidRPr="00A31ACF" w:rsidRDefault="00A31ACF" w:rsidP="00D96DE8">
            <w:pPr>
              <w:spacing w:after="0" w:line="240" w:lineRule="auto"/>
              <w:textAlignment w:val="baseline"/>
              <w:rPr>
                <w:rFonts w:ascii="Segoe UI" w:eastAsia="Times New Roman" w:hAnsi="Segoe UI" w:cs="Segoe UI"/>
                <w:sz w:val="18"/>
                <w:szCs w:val="18"/>
                <w:lang w:val="en-US" w:eastAsia="zh-CN"/>
              </w:rPr>
            </w:pPr>
            <w:r w:rsidRPr="00A31ACF">
              <w:rPr>
                <w:rFonts w:ascii="Arial" w:eastAsia="Times New Roman" w:hAnsi="Arial" w:cs="Arial"/>
                <w:sz w:val="20"/>
                <w:szCs w:val="20"/>
                <w:lang w:val="en-US" w:eastAsia="zh-CN"/>
              </w:rPr>
              <w:t>Ben Collins </w:t>
            </w:r>
          </w:p>
        </w:tc>
        <w:tc>
          <w:tcPr>
            <w:tcW w:w="311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9372AD" w14:textId="0C96DE5C" w:rsidR="00A31ACF" w:rsidRPr="00A31ACF" w:rsidRDefault="00A31ACF" w:rsidP="00D96DE8">
            <w:pPr>
              <w:spacing w:after="0" w:line="240" w:lineRule="auto"/>
              <w:textAlignment w:val="baseline"/>
              <w:rPr>
                <w:rFonts w:ascii="Segoe UI" w:eastAsia="Times New Roman" w:hAnsi="Segoe UI" w:cs="Segoe UI"/>
                <w:sz w:val="18"/>
                <w:szCs w:val="18"/>
                <w:lang w:val="en-US" w:eastAsia="zh-CN"/>
              </w:rPr>
            </w:pPr>
            <w:r w:rsidRPr="00A31ACF">
              <w:rPr>
                <w:rFonts w:ascii="Arial" w:eastAsia="Times New Roman" w:hAnsi="Arial" w:cs="Arial"/>
                <w:sz w:val="20"/>
                <w:szCs w:val="20"/>
                <w:lang w:val="en-US" w:eastAsia="zh-CN"/>
              </w:rPr>
              <w:t>Level 1 Clearance</w:t>
            </w:r>
          </w:p>
        </w:tc>
      </w:tr>
      <w:tr w:rsidR="00A31ACF" w:rsidRPr="00A31ACF" w14:paraId="30A38725" w14:textId="77777777" w:rsidTr="00D96DE8">
        <w:trPr>
          <w:trHeight w:val="382"/>
        </w:trPr>
        <w:tc>
          <w:tcPr>
            <w:tcW w:w="16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4436EF" w14:textId="77777777" w:rsidR="00A31ACF" w:rsidRPr="00A31ACF" w:rsidRDefault="00A31ACF" w:rsidP="00D96DE8">
            <w:pPr>
              <w:spacing w:after="0" w:line="240" w:lineRule="auto"/>
              <w:textAlignment w:val="baseline"/>
              <w:rPr>
                <w:rFonts w:ascii="Segoe UI" w:eastAsia="Times New Roman" w:hAnsi="Segoe UI" w:cs="Segoe UI"/>
                <w:sz w:val="18"/>
                <w:szCs w:val="18"/>
                <w:lang w:val="en-US" w:eastAsia="zh-CN"/>
              </w:rPr>
            </w:pPr>
            <w:r w:rsidRPr="00A31ACF">
              <w:rPr>
                <w:rFonts w:ascii="Arial" w:eastAsia="Times New Roman" w:hAnsi="Arial" w:cs="Arial"/>
                <w:sz w:val="20"/>
                <w:szCs w:val="20"/>
                <w:lang w:val="en-US" w:eastAsia="zh-CN"/>
              </w:rPr>
              <w:t>SMORGAN </w:t>
            </w:r>
          </w:p>
        </w:tc>
        <w:tc>
          <w:tcPr>
            <w:tcW w:w="156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FC36FB" w14:textId="77777777" w:rsidR="00A31ACF" w:rsidRPr="00A31ACF" w:rsidRDefault="00A31ACF" w:rsidP="00D96DE8">
            <w:pPr>
              <w:spacing w:after="0" w:line="240" w:lineRule="auto"/>
              <w:textAlignment w:val="baseline"/>
              <w:rPr>
                <w:rFonts w:ascii="Segoe UI" w:eastAsia="Times New Roman" w:hAnsi="Segoe UI" w:cs="Segoe UI"/>
                <w:sz w:val="18"/>
                <w:szCs w:val="18"/>
                <w:lang w:val="en-US" w:eastAsia="zh-CN"/>
              </w:rPr>
            </w:pPr>
            <w:r w:rsidRPr="00A31ACF">
              <w:rPr>
                <w:rFonts w:ascii="Arial" w:eastAsia="Times New Roman" w:hAnsi="Arial" w:cs="Arial"/>
                <w:sz w:val="20"/>
                <w:szCs w:val="20"/>
                <w:lang w:val="en-US" w:eastAsia="zh-CN"/>
              </w:rPr>
              <w:t>Welcome1 </w:t>
            </w:r>
          </w:p>
        </w:tc>
        <w:tc>
          <w:tcPr>
            <w:tcW w:w="184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D611F3" w14:textId="77777777" w:rsidR="00A31ACF" w:rsidRPr="00A31ACF" w:rsidRDefault="00A31ACF" w:rsidP="00D96DE8">
            <w:pPr>
              <w:spacing w:after="0" w:line="240" w:lineRule="auto"/>
              <w:textAlignment w:val="baseline"/>
              <w:rPr>
                <w:rFonts w:ascii="Segoe UI" w:eastAsia="Times New Roman" w:hAnsi="Segoe UI" w:cs="Segoe UI"/>
                <w:sz w:val="18"/>
                <w:szCs w:val="18"/>
                <w:lang w:val="en-US" w:eastAsia="zh-CN"/>
              </w:rPr>
            </w:pPr>
            <w:r w:rsidRPr="00A31ACF">
              <w:rPr>
                <w:rFonts w:ascii="Arial" w:eastAsia="Times New Roman" w:hAnsi="Arial" w:cs="Arial"/>
                <w:sz w:val="20"/>
                <w:szCs w:val="20"/>
                <w:lang w:val="en-US" w:eastAsia="zh-CN"/>
              </w:rPr>
              <w:t>Scott Morgan </w:t>
            </w:r>
          </w:p>
        </w:tc>
        <w:tc>
          <w:tcPr>
            <w:tcW w:w="311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7B7E28" w14:textId="12DD144A" w:rsidR="00A31ACF" w:rsidRPr="00A31ACF" w:rsidRDefault="00A31ACF" w:rsidP="00D96DE8">
            <w:pPr>
              <w:spacing w:after="0" w:line="240" w:lineRule="auto"/>
              <w:textAlignment w:val="baseline"/>
              <w:rPr>
                <w:rFonts w:ascii="Segoe UI" w:eastAsia="Times New Roman" w:hAnsi="Segoe UI" w:cs="Segoe UI"/>
                <w:sz w:val="18"/>
                <w:szCs w:val="18"/>
                <w:lang w:val="en-US" w:eastAsia="zh-CN"/>
              </w:rPr>
            </w:pPr>
            <w:r w:rsidRPr="00A31ACF">
              <w:rPr>
                <w:rFonts w:ascii="Arial" w:eastAsia="Times New Roman" w:hAnsi="Arial" w:cs="Arial"/>
                <w:sz w:val="20"/>
                <w:szCs w:val="20"/>
                <w:lang w:val="en-US" w:eastAsia="zh-CN"/>
              </w:rPr>
              <w:t>Level 2 Clearance</w:t>
            </w:r>
          </w:p>
        </w:tc>
      </w:tr>
      <w:tr w:rsidR="00A31ACF" w:rsidRPr="00A31ACF" w14:paraId="24E051F6" w14:textId="77777777" w:rsidTr="00D96DE8">
        <w:trPr>
          <w:trHeight w:val="382"/>
        </w:trPr>
        <w:tc>
          <w:tcPr>
            <w:tcW w:w="16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845C47" w14:textId="77777777" w:rsidR="00A31ACF" w:rsidRPr="00A31ACF" w:rsidRDefault="00A31ACF" w:rsidP="00D96DE8">
            <w:pPr>
              <w:spacing w:after="0" w:line="240" w:lineRule="auto"/>
              <w:textAlignment w:val="baseline"/>
              <w:rPr>
                <w:rFonts w:ascii="Segoe UI" w:eastAsia="Times New Roman" w:hAnsi="Segoe UI" w:cs="Segoe UI"/>
                <w:sz w:val="18"/>
                <w:szCs w:val="18"/>
                <w:lang w:val="en-US" w:eastAsia="zh-CN"/>
              </w:rPr>
            </w:pPr>
            <w:r w:rsidRPr="00A31ACF">
              <w:rPr>
                <w:rFonts w:ascii="Arial" w:eastAsia="Times New Roman" w:hAnsi="Arial" w:cs="Arial"/>
                <w:sz w:val="20"/>
                <w:szCs w:val="20"/>
                <w:lang w:val="en-US" w:eastAsia="zh-CN"/>
              </w:rPr>
              <w:t>AMYERS </w:t>
            </w:r>
          </w:p>
        </w:tc>
        <w:tc>
          <w:tcPr>
            <w:tcW w:w="156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D4CE5C" w14:textId="77777777" w:rsidR="00A31ACF" w:rsidRPr="00A31ACF" w:rsidRDefault="00A31ACF" w:rsidP="00D96DE8">
            <w:pPr>
              <w:spacing w:after="0" w:line="240" w:lineRule="auto"/>
              <w:textAlignment w:val="baseline"/>
              <w:rPr>
                <w:rFonts w:ascii="Segoe UI" w:eastAsia="Times New Roman" w:hAnsi="Segoe UI" w:cs="Segoe UI"/>
                <w:sz w:val="18"/>
                <w:szCs w:val="18"/>
                <w:lang w:val="en-US" w:eastAsia="zh-CN"/>
              </w:rPr>
            </w:pPr>
            <w:r w:rsidRPr="00A31ACF">
              <w:rPr>
                <w:rFonts w:ascii="Arial" w:eastAsia="Times New Roman" w:hAnsi="Arial" w:cs="Arial"/>
                <w:sz w:val="20"/>
                <w:szCs w:val="20"/>
                <w:lang w:val="en-US" w:eastAsia="zh-CN"/>
              </w:rPr>
              <w:t>Welcome1 </w:t>
            </w:r>
          </w:p>
        </w:tc>
        <w:tc>
          <w:tcPr>
            <w:tcW w:w="184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AFD6C9A" w14:textId="77777777" w:rsidR="00A31ACF" w:rsidRPr="00A31ACF" w:rsidRDefault="00A31ACF" w:rsidP="00D96DE8">
            <w:pPr>
              <w:spacing w:after="0" w:line="240" w:lineRule="auto"/>
              <w:textAlignment w:val="baseline"/>
              <w:rPr>
                <w:rFonts w:ascii="Segoe UI" w:eastAsia="Times New Roman" w:hAnsi="Segoe UI" w:cs="Segoe UI"/>
                <w:sz w:val="18"/>
                <w:szCs w:val="18"/>
                <w:lang w:val="en-US" w:eastAsia="zh-CN"/>
              </w:rPr>
            </w:pPr>
            <w:r w:rsidRPr="00A31ACF">
              <w:rPr>
                <w:rFonts w:ascii="Arial" w:eastAsia="Times New Roman" w:hAnsi="Arial" w:cs="Arial"/>
                <w:sz w:val="20"/>
                <w:szCs w:val="20"/>
                <w:lang w:val="en-US" w:eastAsia="zh-CN"/>
              </w:rPr>
              <w:t>Aubrey Myers </w:t>
            </w:r>
          </w:p>
        </w:tc>
        <w:tc>
          <w:tcPr>
            <w:tcW w:w="311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73C06DF" w14:textId="46601C72" w:rsidR="00A31ACF" w:rsidRPr="00A31ACF" w:rsidRDefault="00A31ACF" w:rsidP="00D96DE8">
            <w:pPr>
              <w:spacing w:after="0" w:line="240" w:lineRule="auto"/>
              <w:textAlignment w:val="baseline"/>
              <w:rPr>
                <w:rFonts w:ascii="Segoe UI" w:eastAsia="Times New Roman" w:hAnsi="Segoe UI" w:cs="Segoe UI"/>
                <w:sz w:val="18"/>
                <w:szCs w:val="18"/>
                <w:lang w:val="en-US" w:eastAsia="zh-CN"/>
              </w:rPr>
            </w:pPr>
            <w:r w:rsidRPr="00A31ACF">
              <w:rPr>
                <w:rFonts w:ascii="Arial" w:eastAsia="Times New Roman" w:hAnsi="Arial" w:cs="Arial"/>
                <w:sz w:val="20"/>
                <w:szCs w:val="20"/>
                <w:lang w:val="en-US" w:eastAsia="zh-CN"/>
              </w:rPr>
              <w:t>Level 3 Clearance</w:t>
            </w:r>
          </w:p>
        </w:tc>
      </w:tr>
      <w:tr w:rsidR="00A31ACF" w:rsidRPr="00A31ACF" w14:paraId="184DA4E6" w14:textId="77777777" w:rsidTr="00D96DE8">
        <w:trPr>
          <w:trHeight w:val="382"/>
        </w:trPr>
        <w:tc>
          <w:tcPr>
            <w:tcW w:w="16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B4FFA4" w14:textId="77777777" w:rsidR="00A31ACF" w:rsidRPr="00A31ACF" w:rsidRDefault="00A31ACF" w:rsidP="00D96DE8">
            <w:pPr>
              <w:spacing w:after="0" w:line="240" w:lineRule="auto"/>
              <w:textAlignment w:val="baseline"/>
              <w:rPr>
                <w:rFonts w:ascii="Segoe UI" w:eastAsia="Times New Roman" w:hAnsi="Segoe UI" w:cs="Segoe UI"/>
                <w:sz w:val="18"/>
                <w:szCs w:val="18"/>
                <w:lang w:val="en-US" w:eastAsia="zh-CN"/>
              </w:rPr>
            </w:pPr>
            <w:r w:rsidRPr="00A31ACF">
              <w:rPr>
                <w:rFonts w:ascii="Arial" w:eastAsia="Times New Roman" w:hAnsi="Arial" w:cs="Arial"/>
                <w:sz w:val="20"/>
                <w:szCs w:val="20"/>
                <w:lang w:val="en-US" w:eastAsia="zh-CN"/>
              </w:rPr>
              <w:t>BPINST </w:t>
            </w:r>
          </w:p>
        </w:tc>
        <w:tc>
          <w:tcPr>
            <w:tcW w:w="156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C01609" w14:textId="77777777" w:rsidR="00A31ACF" w:rsidRPr="00A31ACF" w:rsidRDefault="00A31ACF" w:rsidP="00D96DE8">
            <w:pPr>
              <w:spacing w:after="0" w:line="240" w:lineRule="auto"/>
              <w:textAlignment w:val="baseline"/>
              <w:rPr>
                <w:rFonts w:ascii="Segoe UI" w:eastAsia="Times New Roman" w:hAnsi="Segoe UI" w:cs="Segoe UI"/>
                <w:sz w:val="18"/>
                <w:szCs w:val="18"/>
                <w:lang w:val="en-US" w:eastAsia="zh-CN"/>
              </w:rPr>
            </w:pPr>
            <w:r w:rsidRPr="00A31ACF">
              <w:rPr>
                <w:rFonts w:ascii="Arial" w:eastAsia="Times New Roman" w:hAnsi="Arial" w:cs="Arial"/>
                <w:sz w:val="20"/>
                <w:szCs w:val="20"/>
                <w:lang w:val="en-US" w:eastAsia="zh-CN"/>
              </w:rPr>
              <w:t>Welcome1 </w:t>
            </w:r>
          </w:p>
        </w:tc>
        <w:tc>
          <w:tcPr>
            <w:tcW w:w="184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21A40D8" w14:textId="77777777" w:rsidR="00A31ACF" w:rsidRPr="00A31ACF" w:rsidRDefault="00A31ACF" w:rsidP="00D96DE8">
            <w:pPr>
              <w:spacing w:after="0" w:line="240" w:lineRule="auto"/>
              <w:textAlignment w:val="baseline"/>
              <w:rPr>
                <w:rFonts w:ascii="Segoe UI" w:eastAsia="Times New Roman" w:hAnsi="Segoe UI" w:cs="Segoe UI"/>
                <w:sz w:val="18"/>
                <w:szCs w:val="18"/>
                <w:lang w:val="en-US" w:eastAsia="zh-CN"/>
              </w:rPr>
            </w:pPr>
            <w:r w:rsidRPr="00A31ACF">
              <w:rPr>
                <w:rFonts w:ascii="Arial" w:eastAsia="Times New Roman" w:hAnsi="Arial" w:cs="Arial"/>
                <w:sz w:val="20"/>
                <w:szCs w:val="20"/>
                <w:lang w:val="en-US" w:eastAsia="zh-CN"/>
              </w:rPr>
              <w:t>Peter Munroe </w:t>
            </w:r>
          </w:p>
        </w:tc>
        <w:tc>
          <w:tcPr>
            <w:tcW w:w="311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3675AF" w14:textId="7F7492DF" w:rsidR="00A31ACF" w:rsidRPr="00A31ACF" w:rsidRDefault="00A31ACF" w:rsidP="00D96DE8">
            <w:pPr>
              <w:spacing w:after="0" w:line="240" w:lineRule="auto"/>
              <w:textAlignment w:val="baseline"/>
              <w:rPr>
                <w:rFonts w:ascii="Segoe UI" w:eastAsia="Times New Roman" w:hAnsi="Segoe UI" w:cs="Segoe UI"/>
                <w:sz w:val="18"/>
                <w:szCs w:val="18"/>
                <w:lang w:val="en-US" w:eastAsia="zh-CN"/>
              </w:rPr>
            </w:pPr>
            <w:r w:rsidRPr="00A31ACF">
              <w:rPr>
                <w:rFonts w:ascii="Arial" w:eastAsia="Times New Roman" w:hAnsi="Arial" w:cs="Arial"/>
                <w:sz w:val="20"/>
                <w:szCs w:val="20"/>
                <w:lang w:val="en-US" w:eastAsia="zh-CN"/>
              </w:rPr>
              <w:t>Administrator</w:t>
            </w:r>
            <w:r w:rsidRPr="00D632E1">
              <w:rPr>
                <w:rFonts w:ascii="Arial" w:eastAsia="Times New Roman" w:hAnsi="Arial" w:cs="Arial"/>
                <w:sz w:val="20"/>
                <w:szCs w:val="20"/>
                <w:lang w:val="en-US" w:eastAsia="zh-CN"/>
              </w:rPr>
              <w:t xml:space="preserve"> &amp; Config user</w:t>
            </w:r>
            <w:r w:rsidRPr="00A31ACF">
              <w:rPr>
                <w:rFonts w:ascii="Arial" w:eastAsia="Times New Roman" w:hAnsi="Arial" w:cs="Arial"/>
                <w:sz w:val="20"/>
                <w:szCs w:val="20"/>
                <w:lang w:val="en-US" w:eastAsia="zh-CN"/>
              </w:rPr>
              <w:t> </w:t>
            </w:r>
          </w:p>
        </w:tc>
      </w:tr>
    </w:tbl>
    <w:p w14:paraId="7A208B33" w14:textId="77777777" w:rsidR="00A31ACF" w:rsidRPr="00D632E1" w:rsidRDefault="00A31ACF" w:rsidP="005E6F4F">
      <w:pPr>
        <w:rPr>
          <w:lang w:val="en-US"/>
        </w:rPr>
      </w:pPr>
    </w:p>
    <w:p w14:paraId="23F416A5" w14:textId="77777777" w:rsidR="00BB097B" w:rsidRDefault="00E83996" w:rsidP="00390CF1">
      <w:pPr>
        <w:pStyle w:val="ListParagraph"/>
        <w:numPr>
          <w:ilvl w:val="0"/>
          <w:numId w:val="16"/>
        </w:numPr>
      </w:pPr>
      <w:r w:rsidRPr="00D632E1">
        <w:rPr>
          <w:noProof/>
        </w:rPr>
        <w:drawing>
          <wp:anchor distT="0" distB="0" distL="114300" distR="114300" simplePos="0" relativeHeight="251401728" behindDoc="0" locked="0" layoutInCell="1" allowOverlap="1" wp14:anchorId="7898032B" wp14:editId="0CFE6752">
            <wp:simplePos x="0" y="0"/>
            <wp:positionH relativeFrom="column">
              <wp:posOffset>491490</wp:posOffset>
            </wp:positionH>
            <wp:positionV relativeFrom="paragraph">
              <wp:posOffset>645160</wp:posOffset>
            </wp:positionV>
            <wp:extent cx="4950460" cy="3094990"/>
            <wp:effectExtent l="133350" t="133350" r="135890" b="12446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950460" cy="3094990"/>
                    </a:xfrm>
                    <a:prstGeom prst="rect">
                      <a:avLst/>
                    </a:prstGeom>
                    <a:ln>
                      <a:noFill/>
                    </a:ln>
                    <a:effectLst>
                      <a:outerShdw blurRad="127000" algn="tl" rotWithShape="0">
                        <a:srgbClr val="000000">
                          <a:alpha val="50000"/>
                        </a:srgbClr>
                      </a:outerShdw>
                    </a:effectLst>
                  </pic:spPr>
                </pic:pic>
              </a:graphicData>
            </a:graphic>
            <wp14:sizeRelH relativeFrom="page">
              <wp14:pctWidth>0</wp14:pctWidth>
            </wp14:sizeRelH>
            <wp14:sizeRelV relativeFrom="page">
              <wp14:pctHeight>0</wp14:pctHeight>
            </wp14:sizeRelV>
          </wp:anchor>
        </w:drawing>
      </w:r>
      <w:r w:rsidR="00B35D03">
        <w:t xml:space="preserve">Training data for the </w:t>
      </w:r>
      <w:proofErr w:type="spellStart"/>
      <w:r w:rsidR="00910EFD" w:rsidRPr="000B52D1">
        <w:rPr>
          <w:i/>
          <w:iCs/>
        </w:rPr>
        <w:t>DeltaSpeed</w:t>
      </w:r>
      <w:proofErr w:type="spellEnd"/>
      <w:r w:rsidR="00910EFD" w:rsidRPr="000B52D1">
        <w:rPr>
          <w:i/>
          <w:iCs/>
        </w:rPr>
        <w:t xml:space="preserve"> Alpha</w:t>
      </w:r>
      <w:r w:rsidR="00CC579F">
        <w:t xml:space="preserve"> Bill of Materials </w:t>
      </w:r>
      <w:r w:rsidR="005D3C52" w:rsidRPr="00E83996">
        <w:t>structure and all relevant material numbers</w:t>
      </w:r>
      <w:r w:rsidR="005B5AB9">
        <w:t xml:space="preserve"> (Bill of materials/BOM with header material and components:</w:t>
      </w:r>
    </w:p>
    <w:p w14:paraId="617A1D42" w14:textId="2092347B" w:rsidR="003B663B" w:rsidRPr="00D632E1" w:rsidRDefault="000B52D1" w:rsidP="00BB097B">
      <w:pPr>
        <w:pStyle w:val="ListParagraph"/>
        <w:numPr>
          <w:ilvl w:val="0"/>
          <w:numId w:val="0"/>
        </w:numPr>
        <w:ind w:left="720"/>
      </w:pPr>
      <w:r>
        <w:br/>
      </w:r>
    </w:p>
    <w:p w14:paraId="3AC98DCC" w14:textId="0D089D14" w:rsidR="003B663B" w:rsidRPr="00D632E1" w:rsidRDefault="00A06A03" w:rsidP="00507FFA">
      <w:pPr>
        <w:pStyle w:val="ListParagraph"/>
        <w:numPr>
          <w:ilvl w:val="0"/>
          <w:numId w:val="16"/>
        </w:numPr>
      </w:pPr>
      <w:r w:rsidRPr="00D632E1">
        <w:t xml:space="preserve">In order to </w:t>
      </w:r>
      <w:proofErr w:type="gramStart"/>
      <w:r w:rsidR="00A25C8E">
        <w:t>later on</w:t>
      </w:r>
      <w:proofErr w:type="gramEnd"/>
      <w:r w:rsidR="00A25C8E">
        <w:t xml:space="preserve"> </w:t>
      </w:r>
      <w:r w:rsidRPr="00D632E1">
        <w:t xml:space="preserve">configure UIDP Masking, we will require </w:t>
      </w:r>
      <w:r w:rsidR="00696E15" w:rsidRPr="00D632E1">
        <w:t>technical address information for various fields – either because they are sensitive (to be protected), drive the authorization determination, or both.</w:t>
      </w:r>
      <w:r w:rsidR="00370AC9">
        <w:t xml:space="preserve"> Let’s get them right now: </w:t>
      </w:r>
      <w:r w:rsidR="00817B5F" w:rsidRPr="00D632E1">
        <w:t xml:space="preserve">In SAP Logon, </w:t>
      </w:r>
      <w:r w:rsidR="00EF4643" w:rsidRPr="00D632E1">
        <w:t xml:space="preserve">open the system, </w:t>
      </w:r>
      <w:r w:rsidR="00867BA6" w:rsidRPr="00D632E1">
        <w:t xml:space="preserve">log on as Administrator Peter Munroe (BPINST), </w:t>
      </w:r>
      <w:r w:rsidR="00F911FE" w:rsidRPr="00D632E1">
        <w:t>go to transaction MM02</w:t>
      </w:r>
      <w:r w:rsidR="00EF4643" w:rsidRPr="00D632E1">
        <w:t>,</w:t>
      </w:r>
      <w:r w:rsidR="00F911FE" w:rsidRPr="00D632E1">
        <w:t xml:space="preserve"> and access any of the above materials. </w:t>
      </w:r>
      <w:r w:rsidR="0018191D" w:rsidRPr="00D632E1">
        <w:t xml:space="preserve">We will require the </w:t>
      </w:r>
      <w:r w:rsidR="00370AC9">
        <w:t>technical</w:t>
      </w:r>
      <w:r w:rsidR="0018191D" w:rsidRPr="00D632E1">
        <w:t xml:space="preserve"> information for the </w:t>
      </w:r>
      <w:r w:rsidR="00370AC9">
        <w:t>fields marked below</w:t>
      </w:r>
      <w:r w:rsidR="0018191D" w:rsidRPr="00D632E1">
        <w:t xml:space="preserve">. </w:t>
      </w:r>
      <w:r w:rsidR="00E83996">
        <w:br/>
      </w:r>
      <w:r w:rsidR="002E3AE3">
        <w:rPr>
          <w:noProof/>
        </w:rPr>
        <mc:AlternateContent>
          <mc:Choice Requires="wpi">
            <w:drawing>
              <wp:anchor distT="0" distB="0" distL="114300" distR="114300" simplePos="0" relativeHeight="251437568" behindDoc="0" locked="1" layoutInCell="1" allowOverlap="1" wp14:anchorId="42A48FFC" wp14:editId="6689AB79">
                <wp:simplePos x="0" y="0"/>
                <wp:positionH relativeFrom="column">
                  <wp:posOffset>1197610</wp:posOffset>
                </wp:positionH>
                <wp:positionV relativeFrom="paragraph">
                  <wp:posOffset>3310255</wp:posOffset>
                </wp:positionV>
                <wp:extent cx="485140" cy="321185"/>
                <wp:effectExtent l="38100" t="38100" r="0" b="41275"/>
                <wp:wrapNone/>
                <wp:docPr id="291" name="Ink 291"/>
                <wp:cNvGraphicFramePr/>
                <a:graphic xmlns:a="http://schemas.openxmlformats.org/drawingml/2006/main">
                  <a:graphicData uri="http://schemas.microsoft.com/office/word/2010/wordprocessingInk">
                    <w14:contentPart bwMode="auto" r:id="rId33">
                      <w14:nvContentPartPr>
                        <w14:cNvContentPartPr/>
                      </w14:nvContentPartPr>
                      <w14:xfrm>
                        <a:off x="0" y="0"/>
                        <a:ext cx="485140" cy="321185"/>
                      </w14:xfrm>
                    </w14:contentPart>
                  </a:graphicData>
                </a:graphic>
              </wp:anchor>
            </w:drawing>
          </mc:Choice>
          <mc:Fallback>
            <w:pict>
              <v:shape w14:anchorId="4EB0C36B" id="Ink 291" o:spid="_x0000_s1026" type="#_x0000_t75" style="position:absolute;margin-left:93.6pt;margin-top:259.95pt;width:39.6pt;height:26.75pt;z-index:2514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">
                <v:imagedata r:id="rId34" o:title=""/>
                <w10:anchorlock/>
              </v:shape>
            </w:pict>
          </mc:Fallback>
        </mc:AlternateContent>
      </w:r>
      <w:r w:rsidR="002E3AE3">
        <w:rPr>
          <w:noProof/>
        </w:rPr>
        <mc:AlternateContent>
          <mc:Choice Requires="wpi">
            <w:drawing>
              <wp:anchor distT="0" distB="0" distL="114300" distR="114300" simplePos="0" relativeHeight="251430400" behindDoc="0" locked="1" layoutInCell="1" allowOverlap="1" wp14:anchorId="1E70EC41" wp14:editId="4A842FB3">
                <wp:simplePos x="0" y="0"/>
                <wp:positionH relativeFrom="column">
                  <wp:posOffset>2601124</wp:posOffset>
                </wp:positionH>
                <wp:positionV relativeFrom="paragraph">
                  <wp:posOffset>1687916</wp:posOffset>
                </wp:positionV>
                <wp:extent cx="588600" cy="173520"/>
                <wp:effectExtent l="38100" t="38100" r="2540" b="55245"/>
                <wp:wrapNone/>
                <wp:docPr id="288" name="Ink 288"/>
                <wp:cNvGraphicFramePr/>
                <a:graphic xmlns:a="http://schemas.openxmlformats.org/drawingml/2006/main">
                  <a:graphicData uri="http://schemas.microsoft.com/office/word/2010/wordprocessingInk">
                    <w14:contentPart bwMode="auto" r:id="rId35">
                      <w14:nvContentPartPr>
                        <w14:cNvContentPartPr/>
                      </w14:nvContentPartPr>
                      <w14:xfrm>
                        <a:off x="0" y="0"/>
                        <a:ext cx="588600" cy="173520"/>
                      </w14:xfrm>
                    </w14:contentPart>
                  </a:graphicData>
                </a:graphic>
              </wp:anchor>
            </w:drawing>
          </mc:Choice>
          <mc:Fallback>
            <w:pict>
              <v:shape w14:anchorId="59C9F138" id="Ink 288" o:spid="_x0000_s1026" type="#_x0000_t75" style="position:absolute;margin-left:204.1pt;margin-top:132.2pt;width:47.8pt;height:15.05pt;z-index:2514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">
                <v:imagedata r:id="rId36" o:title=""/>
                <w10:anchorlock/>
              </v:shape>
            </w:pict>
          </mc:Fallback>
        </mc:AlternateContent>
      </w:r>
      <w:r w:rsidR="002E3AE3">
        <w:rPr>
          <w:noProof/>
        </w:rPr>
        <mc:AlternateContent>
          <mc:Choice Requires="wpi">
            <w:drawing>
              <wp:anchor distT="0" distB="0" distL="114300" distR="114300" simplePos="0" relativeHeight="251423232" behindDoc="0" locked="1" layoutInCell="1" allowOverlap="1" wp14:anchorId="274C8E79" wp14:editId="4C26D1B3">
                <wp:simplePos x="0" y="0"/>
                <wp:positionH relativeFrom="column">
                  <wp:posOffset>784860</wp:posOffset>
                </wp:positionH>
                <wp:positionV relativeFrom="paragraph">
                  <wp:posOffset>1095375</wp:posOffset>
                </wp:positionV>
                <wp:extent cx="407035" cy="383380"/>
                <wp:effectExtent l="38100" t="57150" r="31115" b="55245"/>
                <wp:wrapNone/>
                <wp:docPr id="286" name="Ink 286"/>
                <wp:cNvGraphicFramePr/>
                <a:graphic xmlns:a="http://schemas.openxmlformats.org/drawingml/2006/main">
                  <a:graphicData uri="http://schemas.microsoft.com/office/word/2010/wordprocessingInk">
                    <w14:contentPart bwMode="auto" r:id="rId37">
                      <w14:nvContentPartPr>
                        <w14:cNvContentPartPr/>
                      </w14:nvContentPartPr>
                      <w14:xfrm>
                        <a:off x="0" y="0"/>
                        <a:ext cx="407035" cy="383380"/>
                      </w14:xfrm>
                    </w14:contentPart>
                  </a:graphicData>
                </a:graphic>
              </wp:anchor>
            </w:drawing>
          </mc:Choice>
          <mc:Fallback>
            <w:pict>
              <v:shape w14:anchorId="6D529B95" id="Ink 286" o:spid="_x0000_s1026" type="#_x0000_t75" style="position:absolute;margin-left:61.1pt;margin-top:85.55pt;width:33.45pt;height:31.65pt;z-index:2514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">
                <v:imagedata r:id="rId38" o:title=""/>
                <w10:anchorlock/>
              </v:shape>
            </w:pict>
          </mc:Fallback>
        </mc:AlternateContent>
      </w:r>
      <w:r w:rsidR="003B663B" w:rsidRPr="00D632E1">
        <w:rPr>
          <w:noProof/>
        </w:rPr>
        <w:drawing>
          <wp:inline distT="0" distB="0" distL="0" distR="0" wp14:anchorId="63F9AE23" wp14:editId="69A59581">
            <wp:extent cx="5070475" cy="3758758"/>
            <wp:effectExtent l="133350" t="133350" r="130175" b="127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8237" cy="3764512"/>
                    </a:xfrm>
                    <a:prstGeom prst="rect">
                      <a:avLst/>
                    </a:prstGeom>
                    <a:ln>
                      <a:noFill/>
                    </a:ln>
                    <a:effectLst>
                      <a:outerShdw blurRad="127000" algn="tl" rotWithShape="0">
                        <a:srgbClr val="000000">
                          <a:alpha val="50000"/>
                        </a:srgbClr>
                      </a:outerShdw>
                    </a:effectLst>
                  </pic:spPr>
                </pic:pic>
              </a:graphicData>
            </a:graphic>
          </wp:inline>
        </w:drawing>
      </w:r>
      <w:r w:rsidR="003B663B" w:rsidRPr="00D632E1">
        <w:t xml:space="preserve"> </w:t>
      </w:r>
    </w:p>
    <w:p w14:paraId="38312778" w14:textId="63E54497" w:rsidR="003B663B" w:rsidRPr="00D632E1" w:rsidRDefault="002E3AE3" w:rsidP="00A47D72">
      <w:pPr>
        <w:pStyle w:val="ListParagraph"/>
        <w:numPr>
          <w:ilvl w:val="0"/>
          <w:numId w:val="16"/>
        </w:numPr>
      </w:pPr>
      <w:r>
        <w:rPr>
          <w:noProof/>
        </w:rPr>
        <mc:AlternateContent>
          <mc:Choice Requires="wpi">
            <w:drawing>
              <wp:anchor distT="0" distB="0" distL="114300" distR="114300" simplePos="0" relativeHeight="251451904" behindDoc="0" locked="1" layoutInCell="1" allowOverlap="1" wp14:anchorId="6D853E80" wp14:editId="53E63051">
                <wp:simplePos x="0" y="0"/>
                <wp:positionH relativeFrom="column">
                  <wp:posOffset>2073202</wp:posOffset>
                </wp:positionH>
                <wp:positionV relativeFrom="paragraph">
                  <wp:posOffset>1211143</wp:posOffset>
                </wp:positionV>
                <wp:extent cx="354600" cy="265320"/>
                <wp:effectExtent l="57150" t="38100" r="0" b="40005"/>
                <wp:wrapNone/>
                <wp:docPr id="294" name="Ink 294"/>
                <wp:cNvGraphicFramePr/>
                <a:graphic xmlns:a="http://schemas.openxmlformats.org/drawingml/2006/main">
                  <a:graphicData uri="http://schemas.microsoft.com/office/word/2010/wordprocessingInk">
                    <w14:contentPart bwMode="auto" r:id="rId40">
                      <w14:nvContentPartPr>
                        <w14:cNvContentPartPr/>
                      </w14:nvContentPartPr>
                      <w14:xfrm>
                        <a:off x="0" y="0"/>
                        <a:ext cx="354600" cy="265320"/>
                      </w14:xfrm>
                    </w14:contentPart>
                  </a:graphicData>
                </a:graphic>
              </wp:anchor>
            </w:drawing>
          </mc:Choice>
          <mc:Fallback>
            <w:pict>
              <v:shape w14:anchorId="1F615E0C" id="Ink 294" o:spid="_x0000_s1026" type="#_x0000_t75" style="position:absolute;margin-left:162.55pt;margin-top:94.65pt;width:29.3pt;height:22.35pt;z-index:2514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">
                <v:imagedata r:id="rId41" o:title=""/>
                <w10:anchorlock/>
              </v:shape>
            </w:pict>
          </mc:Fallback>
        </mc:AlternateContent>
      </w:r>
      <w:r>
        <w:rPr>
          <w:noProof/>
        </w:rPr>
        <mc:AlternateContent>
          <mc:Choice Requires="wpi">
            <w:drawing>
              <wp:anchor distT="0" distB="0" distL="114300" distR="114300" simplePos="0" relativeHeight="251444736" behindDoc="0" locked="1" layoutInCell="1" allowOverlap="1" wp14:anchorId="3860B03F" wp14:editId="40D862ED">
                <wp:simplePos x="0" y="0"/>
                <wp:positionH relativeFrom="column">
                  <wp:posOffset>3499162</wp:posOffset>
                </wp:positionH>
                <wp:positionV relativeFrom="paragraph">
                  <wp:posOffset>696703</wp:posOffset>
                </wp:positionV>
                <wp:extent cx="248400" cy="236160"/>
                <wp:effectExtent l="38100" t="57150" r="18415" b="50165"/>
                <wp:wrapNone/>
                <wp:docPr id="293" name="Ink 293"/>
                <wp:cNvGraphicFramePr/>
                <a:graphic xmlns:a="http://schemas.openxmlformats.org/drawingml/2006/main">
                  <a:graphicData uri="http://schemas.microsoft.com/office/word/2010/wordprocessingInk">
                    <w14:contentPart bwMode="auto" r:id="rId42">
                      <w14:nvContentPartPr>
                        <w14:cNvContentPartPr/>
                      </w14:nvContentPartPr>
                      <w14:xfrm>
                        <a:off x="0" y="0"/>
                        <a:ext cx="248400" cy="236160"/>
                      </w14:xfrm>
                    </w14:contentPart>
                  </a:graphicData>
                </a:graphic>
              </wp:anchor>
            </w:drawing>
          </mc:Choice>
          <mc:Fallback>
            <w:pict>
              <v:shape w14:anchorId="692841AF" id="Ink 293" o:spid="_x0000_s1026" type="#_x0000_t75" style="position:absolute;margin-left:274.8pt;margin-top:54.15pt;width:20.95pt;height:20.05pt;z-index:2514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">
                <v:imagedata r:id="rId43" o:title=""/>
                <w10:anchorlock/>
              </v:shape>
            </w:pict>
          </mc:Fallback>
        </mc:AlternateContent>
      </w:r>
      <w:r w:rsidR="0018191D" w:rsidRPr="00D632E1">
        <w:t xml:space="preserve">In order to determine the </w:t>
      </w:r>
      <w:r w:rsidR="00F81612" w:rsidRPr="00D632E1">
        <w:t xml:space="preserve">technical field addresses in SAP GUI, right click on the field, choose “Help”, and click on the </w:t>
      </w:r>
      <w:r w:rsidR="00B5685E" w:rsidRPr="00D632E1">
        <w:t xml:space="preserve">wench tool </w:t>
      </w:r>
      <w:r w:rsidR="00F81612" w:rsidRPr="00D632E1">
        <w:t xml:space="preserve">icon for “technical information”. </w:t>
      </w:r>
      <w:r w:rsidR="00A47D72">
        <w:br/>
      </w:r>
      <w:r w:rsidR="003B663B" w:rsidRPr="00D632E1">
        <w:rPr>
          <w:noProof/>
        </w:rPr>
        <w:drawing>
          <wp:inline distT="0" distB="0" distL="0" distR="0" wp14:anchorId="0C50FFA5" wp14:editId="4857ED39">
            <wp:extent cx="2273667" cy="657296"/>
            <wp:effectExtent l="133350" t="133350" r="127000" b="1238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73667" cy="657296"/>
                    </a:xfrm>
                    <a:prstGeom prst="rect">
                      <a:avLst/>
                    </a:prstGeom>
                    <a:ln>
                      <a:noFill/>
                    </a:ln>
                    <a:effectLst>
                      <a:outerShdw blurRad="127000" algn="tl" rotWithShape="0">
                        <a:srgbClr val="000000">
                          <a:alpha val="50000"/>
                        </a:srgbClr>
                      </a:outerShdw>
                    </a:effectLst>
                  </pic:spPr>
                </pic:pic>
              </a:graphicData>
            </a:graphic>
          </wp:inline>
        </w:drawing>
      </w:r>
      <w:r w:rsidR="003B663B" w:rsidRPr="00D632E1">
        <w:rPr>
          <w:noProof/>
        </w:rPr>
        <w:drawing>
          <wp:inline distT="0" distB="0" distL="0" distR="0" wp14:anchorId="7CF719DF" wp14:editId="7034765A">
            <wp:extent cx="1903678" cy="1079864"/>
            <wp:effectExtent l="133350" t="133350" r="135255" b="1397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15389" cy="1086507"/>
                    </a:xfrm>
                    <a:prstGeom prst="rect">
                      <a:avLst/>
                    </a:prstGeom>
                    <a:ln>
                      <a:noFill/>
                    </a:ln>
                    <a:effectLst>
                      <a:outerShdw blurRad="127000" algn="tl" rotWithShape="0">
                        <a:srgbClr val="000000">
                          <a:alpha val="50000"/>
                        </a:srgbClr>
                      </a:outerShdw>
                    </a:effectLst>
                  </pic:spPr>
                </pic:pic>
              </a:graphicData>
            </a:graphic>
          </wp:inline>
        </w:drawing>
      </w:r>
      <w:r w:rsidR="003B663B" w:rsidRPr="00D632E1">
        <w:t xml:space="preserve"> </w:t>
      </w:r>
    </w:p>
    <w:p w14:paraId="06EA9230" w14:textId="7492A3E1" w:rsidR="003B663B" w:rsidRDefault="002E3AE3" w:rsidP="00A47D72">
      <w:pPr>
        <w:pStyle w:val="ListParagraph"/>
        <w:numPr>
          <w:ilvl w:val="0"/>
          <w:numId w:val="16"/>
        </w:numPr>
      </w:pPr>
      <w:r>
        <w:rPr>
          <w:noProof/>
        </w:rPr>
        <mc:AlternateContent>
          <mc:Choice Requires="wpi">
            <w:drawing>
              <wp:anchor distT="0" distB="0" distL="114300" distR="114300" simplePos="0" relativeHeight="251487744" behindDoc="0" locked="1" layoutInCell="1" allowOverlap="1" wp14:anchorId="13E01D20" wp14:editId="27AD41F3">
                <wp:simplePos x="0" y="0"/>
                <wp:positionH relativeFrom="column">
                  <wp:posOffset>1087755</wp:posOffset>
                </wp:positionH>
                <wp:positionV relativeFrom="paragraph">
                  <wp:posOffset>3233420</wp:posOffset>
                </wp:positionV>
                <wp:extent cx="158750" cy="144825"/>
                <wp:effectExtent l="38100" t="38100" r="50800" b="45720"/>
                <wp:wrapNone/>
                <wp:docPr id="314" name="Ink 314"/>
                <wp:cNvGraphicFramePr/>
                <a:graphic xmlns:a="http://schemas.openxmlformats.org/drawingml/2006/main">
                  <a:graphicData uri="http://schemas.microsoft.com/office/word/2010/wordprocessingInk">
                    <w14:contentPart bwMode="auto" r:id="rId46">
                      <w14:nvContentPartPr>
                        <w14:cNvContentPartPr/>
                      </w14:nvContentPartPr>
                      <w14:xfrm>
                        <a:off x="0" y="0"/>
                        <a:ext cx="158750" cy="144825"/>
                      </w14:xfrm>
                    </w14:contentPart>
                  </a:graphicData>
                </a:graphic>
              </wp:anchor>
            </w:drawing>
          </mc:Choice>
          <mc:Fallback>
            <w:pict>
              <v:shape w14:anchorId="1D6A0D12" id="Ink 314" o:spid="_x0000_s1026" type="#_x0000_t75" style="position:absolute;margin-left:84.95pt;margin-top:253.9pt;width:13.9pt;height:12.8pt;z-index:2514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">
                <v:imagedata r:id="rId47" o:title=""/>
                <w10:anchorlock/>
              </v:shape>
            </w:pict>
          </mc:Fallback>
        </mc:AlternateContent>
      </w:r>
      <w:r>
        <w:rPr>
          <w:noProof/>
        </w:rPr>
        <mc:AlternateContent>
          <mc:Choice Requires="wpi">
            <w:drawing>
              <wp:anchor distT="0" distB="0" distL="114300" distR="114300" simplePos="0" relativeHeight="251480576" behindDoc="0" locked="1" layoutInCell="1" allowOverlap="1" wp14:anchorId="29C767C3" wp14:editId="3CC7C671">
                <wp:simplePos x="0" y="0"/>
                <wp:positionH relativeFrom="column">
                  <wp:posOffset>1143322</wp:posOffset>
                </wp:positionH>
                <wp:positionV relativeFrom="paragraph">
                  <wp:posOffset>2631289</wp:posOffset>
                </wp:positionV>
                <wp:extent cx="75600" cy="127440"/>
                <wp:effectExtent l="38100" t="38100" r="57785" b="44450"/>
                <wp:wrapNone/>
                <wp:docPr id="305" name="Ink 305"/>
                <wp:cNvGraphicFramePr/>
                <a:graphic xmlns:a="http://schemas.openxmlformats.org/drawingml/2006/main">
                  <a:graphicData uri="http://schemas.microsoft.com/office/word/2010/wordprocessingInk">
                    <w14:contentPart bwMode="auto" r:id="rId48">
                      <w14:nvContentPartPr>
                        <w14:cNvContentPartPr/>
                      </w14:nvContentPartPr>
                      <w14:xfrm>
                        <a:off x="0" y="0"/>
                        <a:ext cx="75600" cy="127440"/>
                      </w14:xfrm>
                    </w14:contentPart>
                  </a:graphicData>
                </a:graphic>
              </wp:anchor>
            </w:drawing>
          </mc:Choice>
          <mc:Fallback>
            <w:pict>
              <v:shape w14:anchorId="7E712816" id="Ink 305" o:spid="_x0000_s1026" type="#_x0000_t75" style="position:absolute;margin-left:89.35pt;margin-top:206.5pt;width:7.35pt;height:11.5pt;z-index:2514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">
                <v:imagedata r:id="rId49" o:title=""/>
                <w10:anchorlock/>
              </v:shape>
            </w:pict>
          </mc:Fallback>
        </mc:AlternateContent>
      </w:r>
      <w:r>
        <w:rPr>
          <w:noProof/>
        </w:rPr>
        <mc:AlternateContent>
          <mc:Choice Requires="wpi">
            <w:drawing>
              <wp:anchor distT="0" distB="0" distL="114300" distR="114300" simplePos="0" relativeHeight="251473408" behindDoc="0" locked="0" layoutInCell="1" allowOverlap="1" wp14:anchorId="5D2595AD" wp14:editId="5714BB9C">
                <wp:simplePos x="0" y="0"/>
                <wp:positionH relativeFrom="column">
                  <wp:posOffset>1114162</wp:posOffset>
                </wp:positionH>
                <wp:positionV relativeFrom="paragraph">
                  <wp:posOffset>2652169</wp:posOffset>
                </wp:positionV>
                <wp:extent cx="103680" cy="101880"/>
                <wp:effectExtent l="38100" t="38100" r="48895" b="50800"/>
                <wp:wrapNone/>
                <wp:docPr id="304" name="Ink 304"/>
                <wp:cNvGraphicFramePr/>
                <a:graphic xmlns:a="http://schemas.openxmlformats.org/drawingml/2006/main">
                  <a:graphicData uri="http://schemas.microsoft.com/office/word/2010/wordprocessingInk">
                    <w14:contentPart bwMode="auto" r:id="rId50">
                      <w14:nvContentPartPr>
                        <w14:cNvContentPartPr/>
                      </w14:nvContentPartPr>
                      <w14:xfrm>
                        <a:off x="0" y="0"/>
                        <a:ext cx="103680" cy="101880"/>
                      </w14:xfrm>
                    </w14:contentPart>
                  </a:graphicData>
                </a:graphic>
              </wp:anchor>
            </w:drawing>
          </mc:Choice>
          <mc:Fallback>
            <w:pict>
              <v:shape w14:anchorId="750A7ECB" id="Ink 304" o:spid="_x0000_s1026" type="#_x0000_t75" style="position:absolute;margin-left:87.05pt;margin-top:208.15pt;width:9.55pt;height:9.4pt;z-index:2514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">
                <v:imagedata r:id="rId51" o:title=""/>
              </v:shape>
            </w:pict>
          </mc:Fallback>
        </mc:AlternateContent>
      </w:r>
      <w:r>
        <w:rPr>
          <w:noProof/>
        </w:rPr>
        <mc:AlternateContent>
          <mc:Choice Requires="wpi">
            <w:drawing>
              <wp:anchor distT="0" distB="0" distL="114300" distR="114300" simplePos="0" relativeHeight="251466240" behindDoc="0" locked="1" layoutInCell="1" allowOverlap="1" wp14:anchorId="669C0200" wp14:editId="516E325A">
                <wp:simplePos x="0" y="0"/>
                <wp:positionH relativeFrom="column">
                  <wp:posOffset>1109980</wp:posOffset>
                </wp:positionH>
                <wp:positionV relativeFrom="paragraph">
                  <wp:posOffset>2311400</wp:posOffset>
                </wp:positionV>
                <wp:extent cx="124460" cy="129240"/>
                <wp:effectExtent l="38100" t="38100" r="46990" b="42545"/>
                <wp:wrapNone/>
                <wp:docPr id="303" name="Ink 303"/>
                <wp:cNvGraphicFramePr/>
                <a:graphic xmlns:a="http://schemas.openxmlformats.org/drawingml/2006/main">
                  <a:graphicData uri="http://schemas.microsoft.com/office/word/2010/wordprocessingInk">
                    <w14:contentPart bwMode="auto" r:id="rId52">
                      <w14:nvContentPartPr>
                        <w14:cNvContentPartPr/>
                      </w14:nvContentPartPr>
                      <w14:xfrm>
                        <a:off x="0" y="0"/>
                        <a:ext cx="124460" cy="129240"/>
                      </w14:xfrm>
                    </w14:contentPart>
                  </a:graphicData>
                </a:graphic>
              </wp:anchor>
            </w:drawing>
          </mc:Choice>
          <mc:Fallback>
            <w:pict>
              <v:shape w14:anchorId="43061CC7" id="Ink 303" o:spid="_x0000_s1026" type="#_x0000_t75" style="position:absolute;margin-left:86.7pt;margin-top:181.3pt;width:11.2pt;height:11.6pt;z-index:2514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">
                <v:imagedata r:id="rId53" o:title=""/>
                <w10:anchorlock/>
              </v:shape>
            </w:pict>
          </mc:Fallback>
        </mc:AlternateContent>
      </w:r>
      <w:r>
        <w:rPr>
          <w:noProof/>
        </w:rPr>
        <mc:AlternateContent>
          <mc:Choice Requires="wpi">
            <w:drawing>
              <wp:anchor distT="0" distB="0" distL="114300" distR="114300" simplePos="0" relativeHeight="251459072" behindDoc="0" locked="1" layoutInCell="1" allowOverlap="1" wp14:anchorId="530539B8" wp14:editId="0B8E8901">
                <wp:simplePos x="0" y="0"/>
                <wp:positionH relativeFrom="column">
                  <wp:posOffset>1041400</wp:posOffset>
                </wp:positionH>
                <wp:positionV relativeFrom="paragraph">
                  <wp:posOffset>1033145</wp:posOffset>
                </wp:positionV>
                <wp:extent cx="129130" cy="353905"/>
                <wp:effectExtent l="57150" t="38100" r="42545" b="46355"/>
                <wp:wrapNone/>
                <wp:docPr id="300" name="Ink 300"/>
                <wp:cNvGraphicFramePr/>
                <a:graphic xmlns:a="http://schemas.openxmlformats.org/drawingml/2006/main">
                  <a:graphicData uri="http://schemas.microsoft.com/office/word/2010/wordprocessingInk">
                    <w14:contentPart bwMode="auto" r:id="rId54">
                      <w14:nvContentPartPr>
                        <w14:cNvContentPartPr/>
                      </w14:nvContentPartPr>
                      <w14:xfrm>
                        <a:off x="0" y="0"/>
                        <a:ext cx="129130" cy="353905"/>
                      </w14:xfrm>
                    </w14:contentPart>
                  </a:graphicData>
                </a:graphic>
              </wp:anchor>
            </w:drawing>
          </mc:Choice>
          <mc:Fallback>
            <w:pict>
              <v:shape w14:anchorId="5DECD0EC" id="Ink 300" o:spid="_x0000_s1026" type="#_x0000_t75" style="position:absolute;margin-left:81.3pt;margin-top:80.65pt;width:11.55pt;height:29.25pt;z-index:2514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">
                <v:imagedata r:id="rId55" o:title=""/>
                <w10:anchorlock/>
              </v:shape>
            </w:pict>
          </mc:Fallback>
        </mc:AlternateContent>
      </w:r>
      <w:r w:rsidR="00B5685E" w:rsidRPr="00D632E1">
        <w:t xml:space="preserve">In the </w:t>
      </w:r>
      <w:r w:rsidR="00421E1B" w:rsidRPr="00D632E1">
        <w:t>following screen, mark the information for data element, database table and field, as well as the Program</w:t>
      </w:r>
      <w:r w:rsidR="00024CF2" w:rsidRPr="00D632E1">
        <w:t xml:space="preserve">, </w:t>
      </w:r>
      <w:r w:rsidR="00421E1B" w:rsidRPr="00D632E1">
        <w:t xml:space="preserve">Dynpro </w:t>
      </w:r>
      <w:r w:rsidR="00024CF2" w:rsidRPr="00D632E1">
        <w:t>screen number, and Screen field</w:t>
      </w:r>
      <w:r w:rsidR="00A47D72">
        <w:t>:</w:t>
      </w:r>
      <w:r w:rsidR="00A47D72">
        <w:br/>
      </w:r>
      <w:r w:rsidR="003B663B" w:rsidRPr="00D632E1">
        <w:rPr>
          <w:noProof/>
        </w:rPr>
        <w:drawing>
          <wp:inline distT="0" distB="0" distL="0" distR="0" wp14:anchorId="1267AE4E" wp14:editId="0F0CCE42">
            <wp:extent cx="2894400" cy="3603600"/>
            <wp:effectExtent l="133350" t="133350" r="134620" b="130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94400" cy="3603600"/>
                    </a:xfrm>
                    <a:prstGeom prst="rect">
                      <a:avLst/>
                    </a:prstGeom>
                    <a:ln>
                      <a:noFill/>
                    </a:ln>
                    <a:effectLst>
                      <a:outerShdw blurRad="127000" algn="tl" rotWithShape="0">
                        <a:srgbClr val="000000">
                          <a:alpha val="50000"/>
                        </a:srgbClr>
                      </a:outerShdw>
                    </a:effectLst>
                  </pic:spPr>
                </pic:pic>
              </a:graphicData>
            </a:graphic>
          </wp:inline>
        </w:drawing>
      </w:r>
    </w:p>
    <w:p w14:paraId="6D6E219D" w14:textId="0A6B08C6" w:rsidR="00A47D72" w:rsidRPr="00A47D72" w:rsidRDefault="00A47D72" w:rsidP="00A47D72">
      <w:pPr>
        <w:pStyle w:val="ListParagraph"/>
        <w:numPr>
          <w:ilvl w:val="0"/>
          <w:numId w:val="16"/>
        </w:numPr>
      </w:pPr>
      <w:r w:rsidRPr="00A47D72">
        <w:t xml:space="preserve">Repeat for the other fields </w:t>
      </w:r>
      <w:r w:rsidR="006F3DFD">
        <w:t xml:space="preserve">– </w:t>
      </w:r>
      <w:r w:rsidR="00D62C2D">
        <w:t>or</w:t>
      </w:r>
      <w:r w:rsidR="00F952C2">
        <w:t xml:space="preserve"> </w:t>
      </w:r>
      <w:r w:rsidR="000B615E">
        <w:t xml:space="preserve">cross-check with the information maintained here: </w:t>
      </w:r>
    </w:p>
    <w:tbl>
      <w:tblPr>
        <w:tblStyle w:val="TableGrid"/>
        <w:tblW w:w="8930" w:type="dxa"/>
        <w:tblInd w:w="678" w:type="dxa"/>
        <w:tblLook w:val="04A0" w:firstRow="1" w:lastRow="0" w:firstColumn="1" w:lastColumn="0" w:noHBand="0" w:noVBand="1"/>
      </w:tblPr>
      <w:tblGrid>
        <w:gridCol w:w="1757"/>
        <w:gridCol w:w="1104"/>
        <w:gridCol w:w="992"/>
        <w:gridCol w:w="1134"/>
        <w:gridCol w:w="1317"/>
        <w:gridCol w:w="951"/>
        <w:gridCol w:w="1675"/>
      </w:tblGrid>
      <w:tr w:rsidR="003B663B" w:rsidRPr="00D632E1" w14:paraId="7EA16CFE" w14:textId="77777777" w:rsidTr="00E112D1">
        <w:tc>
          <w:tcPr>
            <w:tcW w:w="1757" w:type="dxa"/>
          </w:tcPr>
          <w:p w14:paraId="2E687C9F" w14:textId="636457D4" w:rsidR="003B663B" w:rsidRPr="00D632E1" w:rsidRDefault="003B663B" w:rsidP="003B663B">
            <w:pPr>
              <w:rPr>
                <w:b/>
                <w:bCs/>
                <w:sz w:val="20"/>
                <w:szCs w:val="20"/>
                <w:lang w:val="en-US"/>
              </w:rPr>
            </w:pPr>
            <w:r w:rsidRPr="00D632E1">
              <w:rPr>
                <w:b/>
                <w:bCs/>
                <w:sz w:val="20"/>
                <w:szCs w:val="20"/>
                <w:lang w:val="en-US"/>
              </w:rPr>
              <w:t>Field</w:t>
            </w:r>
          </w:p>
        </w:tc>
        <w:tc>
          <w:tcPr>
            <w:tcW w:w="1104" w:type="dxa"/>
          </w:tcPr>
          <w:p w14:paraId="79819CE6" w14:textId="36F4B168" w:rsidR="003B663B" w:rsidRPr="00D632E1" w:rsidRDefault="003B663B" w:rsidP="003B663B">
            <w:pPr>
              <w:rPr>
                <w:b/>
                <w:bCs/>
                <w:sz w:val="20"/>
                <w:szCs w:val="20"/>
                <w:lang w:val="en-US"/>
              </w:rPr>
            </w:pPr>
            <w:r w:rsidRPr="00D632E1">
              <w:rPr>
                <w:b/>
                <w:bCs/>
                <w:sz w:val="20"/>
                <w:szCs w:val="20"/>
                <w:lang w:val="en-US"/>
              </w:rPr>
              <w:t>Data Element</w:t>
            </w:r>
          </w:p>
        </w:tc>
        <w:tc>
          <w:tcPr>
            <w:tcW w:w="992" w:type="dxa"/>
          </w:tcPr>
          <w:p w14:paraId="7C6D2C25" w14:textId="70B3EA32" w:rsidR="003B663B" w:rsidRPr="00D632E1" w:rsidRDefault="003B663B" w:rsidP="003B663B">
            <w:pPr>
              <w:rPr>
                <w:b/>
                <w:bCs/>
                <w:sz w:val="20"/>
                <w:szCs w:val="20"/>
                <w:lang w:val="en-US"/>
              </w:rPr>
            </w:pPr>
            <w:r w:rsidRPr="00D632E1">
              <w:rPr>
                <w:b/>
                <w:bCs/>
                <w:sz w:val="20"/>
                <w:szCs w:val="20"/>
                <w:lang w:val="en-US"/>
              </w:rPr>
              <w:t>Table Name</w:t>
            </w:r>
          </w:p>
        </w:tc>
        <w:tc>
          <w:tcPr>
            <w:tcW w:w="1134" w:type="dxa"/>
          </w:tcPr>
          <w:p w14:paraId="03438CBE" w14:textId="468F5B9B" w:rsidR="003B663B" w:rsidRPr="00D632E1" w:rsidRDefault="003B663B" w:rsidP="003B663B">
            <w:pPr>
              <w:rPr>
                <w:b/>
                <w:bCs/>
                <w:sz w:val="20"/>
                <w:szCs w:val="20"/>
                <w:lang w:val="en-US"/>
              </w:rPr>
            </w:pPr>
            <w:r w:rsidRPr="00D632E1">
              <w:rPr>
                <w:b/>
                <w:bCs/>
                <w:sz w:val="20"/>
                <w:szCs w:val="20"/>
                <w:lang w:val="en-US"/>
              </w:rPr>
              <w:t>Field Name</w:t>
            </w:r>
          </w:p>
        </w:tc>
        <w:tc>
          <w:tcPr>
            <w:tcW w:w="1317" w:type="dxa"/>
          </w:tcPr>
          <w:p w14:paraId="517B0DE5" w14:textId="1A4B8396" w:rsidR="003B663B" w:rsidRPr="00D632E1" w:rsidRDefault="003B663B" w:rsidP="003B663B">
            <w:pPr>
              <w:rPr>
                <w:b/>
                <w:bCs/>
                <w:sz w:val="20"/>
                <w:szCs w:val="20"/>
                <w:lang w:val="en-US"/>
              </w:rPr>
            </w:pPr>
            <w:r w:rsidRPr="00D632E1">
              <w:rPr>
                <w:b/>
                <w:bCs/>
                <w:sz w:val="20"/>
                <w:szCs w:val="20"/>
                <w:lang w:val="en-US"/>
              </w:rPr>
              <w:t>Program Name</w:t>
            </w:r>
          </w:p>
        </w:tc>
        <w:tc>
          <w:tcPr>
            <w:tcW w:w="951" w:type="dxa"/>
          </w:tcPr>
          <w:p w14:paraId="78D0DEDC" w14:textId="74917D1D" w:rsidR="003B663B" w:rsidRPr="00D632E1" w:rsidRDefault="003B663B" w:rsidP="003B663B">
            <w:pPr>
              <w:rPr>
                <w:b/>
                <w:bCs/>
                <w:sz w:val="20"/>
                <w:szCs w:val="20"/>
                <w:lang w:val="en-US"/>
              </w:rPr>
            </w:pPr>
            <w:r w:rsidRPr="00D632E1">
              <w:rPr>
                <w:b/>
                <w:bCs/>
                <w:sz w:val="20"/>
                <w:szCs w:val="20"/>
                <w:lang w:val="en-US"/>
              </w:rPr>
              <w:t>Screen Number</w:t>
            </w:r>
          </w:p>
        </w:tc>
        <w:tc>
          <w:tcPr>
            <w:tcW w:w="1675" w:type="dxa"/>
          </w:tcPr>
          <w:p w14:paraId="00029882" w14:textId="5EC1B964" w:rsidR="003B663B" w:rsidRPr="00D632E1" w:rsidRDefault="003B663B" w:rsidP="003B663B">
            <w:pPr>
              <w:rPr>
                <w:b/>
                <w:bCs/>
                <w:sz w:val="20"/>
                <w:szCs w:val="20"/>
                <w:lang w:val="en-US"/>
              </w:rPr>
            </w:pPr>
            <w:r w:rsidRPr="00D632E1">
              <w:rPr>
                <w:b/>
                <w:bCs/>
                <w:sz w:val="20"/>
                <w:szCs w:val="20"/>
                <w:lang w:val="en-US"/>
              </w:rPr>
              <w:t>Screen Field</w:t>
            </w:r>
          </w:p>
        </w:tc>
      </w:tr>
      <w:tr w:rsidR="003B663B" w:rsidRPr="00D632E1" w14:paraId="2C573F60" w14:textId="77777777" w:rsidTr="00E112D1">
        <w:trPr>
          <w:trHeight w:val="336"/>
        </w:trPr>
        <w:tc>
          <w:tcPr>
            <w:tcW w:w="1757" w:type="dxa"/>
            <w:vAlign w:val="center"/>
          </w:tcPr>
          <w:p w14:paraId="11DF4E34" w14:textId="2FFF8B99" w:rsidR="003B663B" w:rsidRPr="00D632E1" w:rsidRDefault="003B663B" w:rsidP="00AE1FBE">
            <w:pPr>
              <w:rPr>
                <w:sz w:val="20"/>
                <w:szCs w:val="20"/>
                <w:lang w:val="en-US"/>
              </w:rPr>
            </w:pPr>
            <w:proofErr w:type="spellStart"/>
            <w:r w:rsidRPr="00D632E1">
              <w:rPr>
                <w:sz w:val="20"/>
                <w:szCs w:val="20"/>
                <w:lang w:val="en-US"/>
              </w:rPr>
              <w:t>Descr</w:t>
            </w:r>
            <w:proofErr w:type="spellEnd"/>
          </w:p>
        </w:tc>
        <w:tc>
          <w:tcPr>
            <w:tcW w:w="1104" w:type="dxa"/>
            <w:vAlign w:val="center"/>
          </w:tcPr>
          <w:p w14:paraId="3EC7E0F4" w14:textId="5023F153" w:rsidR="003B663B" w:rsidRPr="00D632E1" w:rsidRDefault="003B663B" w:rsidP="00AE1FBE">
            <w:pPr>
              <w:rPr>
                <w:sz w:val="20"/>
                <w:szCs w:val="20"/>
                <w:lang w:val="en-US"/>
              </w:rPr>
            </w:pPr>
            <w:r w:rsidRPr="00D632E1">
              <w:rPr>
                <w:sz w:val="20"/>
                <w:szCs w:val="20"/>
                <w:lang w:val="en-US"/>
              </w:rPr>
              <w:t>MAKTX</w:t>
            </w:r>
          </w:p>
        </w:tc>
        <w:tc>
          <w:tcPr>
            <w:tcW w:w="992" w:type="dxa"/>
            <w:vAlign w:val="center"/>
          </w:tcPr>
          <w:p w14:paraId="150DD619" w14:textId="1EAD57A3" w:rsidR="003B663B" w:rsidRPr="00D632E1" w:rsidRDefault="003B663B" w:rsidP="00AE1FBE">
            <w:pPr>
              <w:rPr>
                <w:sz w:val="20"/>
                <w:szCs w:val="20"/>
                <w:lang w:val="en-US"/>
              </w:rPr>
            </w:pPr>
            <w:r w:rsidRPr="00D632E1">
              <w:rPr>
                <w:sz w:val="20"/>
                <w:szCs w:val="20"/>
                <w:lang w:val="en-US"/>
              </w:rPr>
              <w:t>MAKT</w:t>
            </w:r>
          </w:p>
        </w:tc>
        <w:tc>
          <w:tcPr>
            <w:tcW w:w="1134" w:type="dxa"/>
            <w:vAlign w:val="center"/>
          </w:tcPr>
          <w:p w14:paraId="4EDB2E4F" w14:textId="1DF1392E" w:rsidR="003B663B" w:rsidRPr="00D632E1" w:rsidRDefault="003B663B" w:rsidP="00AE1FBE">
            <w:pPr>
              <w:rPr>
                <w:sz w:val="20"/>
                <w:szCs w:val="20"/>
                <w:lang w:val="en-US"/>
              </w:rPr>
            </w:pPr>
            <w:r w:rsidRPr="00D632E1">
              <w:rPr>
                <w:sz w:val="20"/>
                <w:szCs w:val="20"/>
                <w:lang w:val="en-US"/>
              </w:rPr>
              <w:t>MAKTX</w:t>
            </w:r>
          </w:p>
        </w:tc>
        <w:tc>
          <w:tcPr>
            <w:tcW w:w="1317" w:type="dxa"/>
            <w:vAlign w:val="center"/>
          </w:tcPr>
          <w:p w14:paraId="498C7380" w14:textId="5C93035E" w:rsidR="003B663B" w:rsidRPr="00D632E1" w:rsidRDefault="003B663B" w:rsidP="00AE1FBE">
            <w:pPr>
              <w:rPr>
                <w:sz w:val="20"/>
                <w:szCs w:val="20"/>
                <w:lang w:val="en-US"/>
              </w:rPr>
            </w:pPr>
            <w:r w:rsidRPr="00D632E1">
              <w:rPr>
                <w:sz w:val="20"/>
                <w:szCs w:val="20"/>
                <w:lang w:val="en-US"/>
              </w:rPr>
              <w:t>SAPLMGD1</w:t>
            </w:r>
          </w:p>
        </w:tc>
        <w:tc>
          <w:tcPr>
            <w:tcW w:w="951" w:type="dxa"/>
            <w:vAlign w:val="center"/>
          </w:tcPr>
          <w:p w14:paraId="2C37D76F" w14:textId="31791023" w:rsidR="003B663B" w:rsidRPr="00D632E1" w:rsidRDefault="003B663B" w:rsidP="00AE1FBE">
            <w:pPr>
              <w:rPr>
                <w:sz w:val="20"/>
                <w:szCs w:val="20"/>
                <w:lang w:val="en-US"/>
              </w:rPr>
            </w:pPr>
            <w:r w:rsidRPr="00D632E1">
              <w:rPr>
                <w:sz w:val="20"/>
                <w:szCs w:val="20"/>
                <w:lang w:val="en-US"/>
              </w:rPr>
              <w:t>1002</w:t>
            </w:r>
          </w:p>
        </w:tc>
        <w:tc>
          <w:tcPr>
            <w:tcW w:w="1675" w:type="dxa"/>
            <w:vAlign w:val="center"/>
          </w:tcPr>
          <w:p w14:paraId="7550804F" w14:textId="355F815D" w:rsidR="003B663B" w:rsidRPr="00D632E1" w:rsidRDefault="003B663B" w:rsidP="00AE1FBE">
            <w:pPr>
              <w:rPr>
                <w:sz w:val="20"/>
                <w:szCs w:val="20"/>
                <w:lang w:val="en-US"/>
              </w:rPr>
            </w:pPr>
            <w:r w:rsidRPr="00D632E1">
              <w:rPr>
                <w:sz w:val="20"/>
                <w:szCs w:val="20"/>
                <w:lang w:val="en-US"/>
              </w:rPr>
              <w:t>MAKT-MAKTX</w:t>
            </w:r>
          </w:p>
        </w:tc>
      </w:tr>
      <w:tr w:rsidR="001B4285" w:rsidRPr="00D632E1" w14:paraId="1AB8241D" w14:textId="77777777" w:rsidTr="00E112D1">
        <w:trPr>
          <w:trHeight w:val="336"/>
        </w:trPr>
        <w:tc>
          <w:tcPr>
            <w:tcW w:w="1757" w:type="dxa"/>
            <w:vAlign w:val="center"/>
          </w:tcPr>
          <w:p w14:paraId="2A271646" w14:textId="1C6B88A7" w:rsidR="001B4285" w:rsidRPr="00D632E1" w:rsidRDefault="001B4285" w:rsidP="001B4285">
            <w:pPr>
              <w:rPr>
                <w:sz w:val="20"/>
                <w:szCs w:val="20"/>
                <w:lang w:val="en-US"/>
              </w:rPr>
            </w:pPr>
            <w:r w:rsidRPr="00D632E1">
              <w:rPr>
                <w:sz w:val="20"/>
                <w:szCs w:val="20"/>
                <w:lang w:val="en-US"/>
              </w:rPr>
              <w:t>Material [Number]</w:t>
            </w:r>
          </w:p>
        </w:tc>
        <w:tc>
          <w:tcPr>
            <w:tcW w:w="1104" w:type="dxa"/>
            <w:vAlign w:val="center"/>
          </w:tcPr>
          <w:p w14:paraId="388E5173" w14:textId="2D5FE169" w:rsidR="001B4285" w:rsidRPr="00D632E1" w:rsidRDefault="001B4285" w:rsidP="001B4285">
            <w:pPr>
              <w:rPr>
                <w:sz w:val="20"/>
                <w:szCs w:val="20"/>
                <w:lang w:val="en-US"/>
              </w:rPr>
            </w:pPr>
            <w:r>
              <w:rPr>
                <w:sz w:val="20"/>
                <w:szCs w:val="20"/>
                <w:lang w:val="en-US"/>
              </w:rPr>
              <w:t>MATNR</w:t>
            </w:r>
          </w:p>
        </w:tc>
        <w:tc>
          <w:tcPr>
            <w:tcW w:w="992" w:type="dxa"/>
            <w:vAlign w:val="center"/>
          </w:tcPr>
          <w:p w14:paraId="46D77055" w14:textId="1D2A568B" w:rsidR="001B4285" w:rsidRPr="00D632E1" w:rsidRDefault="001B4285" w:rsidP="001B4285">
            <w:pPr>
              <w:rPr>
                <w:sz w:val="20"/>
                <w:szCs w:val="20"/>
                <w:lang w:val="en-US"/>
              </w:rPr>
            </w:pPr>
            <w:r>
              <w:rPr>
                <w:sz w:val="20"/>
                <w:szCs w:val="20"/>
                <w:lang w:val="en-US"/>
              </w:rPr>
              <w:t>RMMG1</w:t>
            </w:r>
          </w:p>
        </w:tc>
        <w:tc>
          <w:tcPr>
            <w:tcW w:w="1134" w:type="dxa"/>
            <w:vAlign w:val="center"/>
          </w:tcPr>
          <w:p w14:paraId="51FD58A0" w14:textId="7C8761B9" w:rsidR="001B4285" w:rsidRPr="00D632E1" w:rsidRDefault="001B4285" w:rsidP="001B4285">
            <w:pPr>
              <w:rPr>
                <w:sz w:val="20"/>
                <w:szCs w:val="20"/>
                <w:lang w:val="en-US"/>
              </w:rPr>
            </w:pPr>
            <w:r w:rsidRPr="001B4285">
              <w:rPr>
                <w:sz w:val="20"/>
                <w:szCs w:val="20"/>
                <w:lang w:val="en-US"/>
              </w:rPr>
              <w:t>MATNR</w:t>
            </w:r>
          </w:p>
        </w:tc>
        <w:tc>
          <w:tcPr>
            <w:tcW w:w="1317" w:type="dxa"/>
            <w:vAlign w:val="center"/>
          </w:tcPr>
          <w:p w14:paraId="7F3DD39A" w14:textId="0C36D041" w:rsidR="001B4285" w:rsidRPr="00D632E1" w:rsidRDefault="001B4285" w:rsidP="001B4285">
            <w:pPr>
              <w:rPr>
                <w:sz w:val="20"/>
                <w:szCs w:val="20"/>
                <w:lang w:val="en-US"/>
              </w:rPr>
            </w:pPr>
            <w:r w:rsidRPr="00D632E1">
              <w:rPr>
                <w:sz w:val="20"/>
                <w:szCs w:val="20"/>
                <w:lang w:val="en-US"/>
              </w:rPr>
              <w:t>SAPLMGD1</w:t>
            </w:r>
          </w:p>
        </w:tc>
        <w:tc>
          <w:tcPr>
            <w:tcW w:w="951" w:type="dxa"/>
            <w:vAlign w:val="center"/>
          </w:tcPr>
          <w:p w14:paraId="01EBC737" w14:textId="2DE017B8" w:rsidR="001B4285" w:rsidRPr="00D632E1" w:rsidRDefault="001B4285" w:rsidP="001B4285">
            <w:pPr>
              <w:rPr>
                <w:sz w:val="20"/>
                <w:szCs w:val="20"/>
                <w:lang w:val="en-US"/>
              </w:rPr>
            </w:pPr>
            <w:r w:rsidRPr="00D632E1">
              <w:rPr>
                <w:sz w:val="20"/>
                <w:szCs w:val="20"/>
                <w:lang w:val="en-US"/>
              </w:rPr>
              <w:t>1002</w:t>
            </w:r>
          </w:p>
        </w:tc>
        <w:tc>
          <w:tcPr>
            <w:tcW w:w="1675" w:type="dxa"/>
            <w:vAlign w:val="center"/>
          </w:tcPr>
          <w:p w14:paraId="4D463DA8" w14:textId="05A888A1" w:rsidR="001B4285" w:rsidRPr="00D632E1" w:rsidRDefault="001B4285" w:rsidP="001B4285">
            <w:pPr>
              <w:rPr>
                <w:sz w:val="20"/>
                <w:szCs w:val="20"/>
                <w:lang w:val="en-US"/>
              </w:rPr>
            </w:pPr>
            <w:r w:rsidRPr="001B4285">
              <w:rPr>
                <w:sz w:val="20"/>
                <w:szCs w:val="20"/>
                <w:lang w:val="en-US"/>
              </w:rPr>
              <w:t>RMMG1-MATNR</w:t>
            </w:r>
          </w:p>
        </w:tc>
      </w:tr>
      <w:tr w:rsidR="001B4285" w:rsidRPr="00D632E1" w14:paraId="5C9F78CD" w14:textId="77777777" w:rsidTr="00E112D1">
        <w:trPr>
          <w:trHeight w:val="336"/>
        </w:trPr>
        <w:tc>
          <w:tcPr>
            <w:tcW w:w="1757" w:type="dxa"/>
            <w:vAlign w:val="center"/>
          </w:tcPr>
          <w:p w14:paraId="254E1AFE" w14:textId="2245883D" w:rsidR="001B4285" w:rsidRPr="00D632E1" w:rsidRDefault="001B4285" w:rsidP="001B4285">
            <w:pPr>
              <w:rPr>
                <w:sz w:val="20"/>
                <w:szCs w:val="20"/>
                <w:lang w:val="en-US"/>
              </w:rPr>
            </w:pPr>
            <w:r w:rsidRPr="00D632E1">
              <w:rPr>
                <w:sz w:val="20"/>
                <w:szCs w:val="20"/>
                <w:lang w:val="en-US"/>
              </w:rPr>
              <w:t>Material Group</w:t>
            </w:r>
          </w:p>
        </w:tc>
        <w:tc>
          <w:tcPr>
            <w:tcW w:w="1104" w:type="dxa"/>
            <w:vAlign w:val="center"/>
          </w:tcPr>
          <w:p w14:paraId="406E4D6D" w14:textId="7C70BE39" w:rsidR="001B4285" w:rsidRPr="00D632E1" w:rsidRDefault="00892887" w:rsidP="001B4285">
            <w:pPr>
              <w:rPr>
                <w:sz w:val="20"/>
                <w:szCs w:val="20"/>
                <w:lang w:val="en-US"/>
              </w:rPr>
            </w:pPr>
            <w:r>
              <w:rPr>
                <w:sz w:val="20"/>
                <w:szCs w:val="20"/>
                <w:lang w:val="en-US"/>
              </w:rPr>
              <w:t>MATKL</w:t>
            </w:r>
          </w:p>
        </w:tc>
        <w:tc>
          <w:tcPr>
            <w:tcW w:w="992" w:type="dxa"/>
            <w:vAlign w:val="center"/>
          </w:tcPr>
          <w:p w14:paraId="629D2F8E" w14:textId="4EFA7E88" w:rsidR="001B4285" w:rsidRPr="00D632E1" w:rsidRDefault="00892887" w:rsidP="001B4285">
            <w:pPr>
              <w:rPr>
                <w:sz w:val="20"/>
                <w:szCs w:val="20"/>
                <w:lang w:val="en-US"/>
              </w:rPr>
            </w:pPr>
            <w:r>
              <w:rPr>
                <w:sz w:val="20"/>
                <w:szCs w:val="20"/>
                <w:lang w:val="en-US"/>
              </w:rPr>
              <w:t>MARA</w:t>
            </w:r>
          </w:p>
        </w:tc>
        <w:tc>
          <w:tcPr>
            <w:tcW w:w="1134" w:type="dxa"/>
            <w:vAlign w:val="center"/>
          </w:tcPr>
          <w:p w14:paraId="43363613" w14:textId="17AE551C" w:rsidR="001B4285" w:rsidRPr="00D632E1" w:rsidRDefault="00892887" w:rsidP="001B4285">
            <w:pPr>
              <w:rPr>
                <w:sz w:val="20"/>
                <w:szCs w:val="20"/>
                <w:lang w:val="en-US"/>
              </w:rPr>
            </w:pPr>
            <w:r>
              <w:rPr>
                <w:sz w:val="20"/>
                <w:szCs w:val="20"/>
                <w:lang w:val="en-US"/>
              </w:rPr>
              <w:t>MATKL</w:t>
            </w:r>
          </w:p>
        </w:tc>
        <w:tc>
          <w:tcPr>
            <w:tcW w:w="1317" w:type="dxa"/>
            <w:vAlign w:val="center"/>
          </w:tcPr>
          <w:p w14:paraId="11C5486D" w14:textId="2E0A661B" w:rsidR="001B4285" w:rsidRPr="00D632E1" w:rsidRDefault="00892887" w:rsidP="001B4285">
            <w:pPr>
              <w:rPr>
                <w:sz w:val="20"/>
                <w:szCs w:val="20"/>
                <w:lang w:val="en-US"/>
              </w:rPr>
            </w:pPr>
            <w:r>
              <w:rPr>
                <w:sz w:val="20"/>
                <w:szCs w:val="20"/>
                <w:lang w:val="en-US"/>
              </w:rPr>
              <w:t>SAPLMGD1</w:t>
            </w:r>
          </w:p>
        </w:tc>
        <w:tc>
          <w:tcPr>
            <w:tcW w:w="951" w:type="dxa"/>
            <w:vAlign w:val="center"/>
          </w:tcPr>
          <w:p w14:paraId="5878490D" w14:textId="73F49655" w:rsidR="001B4285" w:rsidRPr="00D632E1" w:rsidRDefault="00E112D1" w:rsidP="001B4285">
            <w:pPr>
              <w:rPr>
                <w:sz w:val="20"/>
                <w:szCs w:val="20"/>
                <w:lang w:val="en-US"/>
              </w:rPr>
            </w:pPr>
            <w:r>
              <w:rPr>
                <w:sz w:val="20"/>
                <w:szCs w:val="20"/>
                <w:lang w:val="en-US"/>
              </w:rPr>
              <w:t>2001</w:t>
            </w:r>
          </w:p>
        </w:tc>
        <w:tc>
          <w:tcPr>
            <w:tcW w:w="1675" w:type="dxa"/>
            <w:vAlign w:val="center"/>
          </w:tcPr>
          <w:p w14:paraId="19974E31" w14:textId="494B93E6" w:rsidR="001B4285" w:rsidRPr="00D632E1" w:rsidRDefault="00E112D1" w:rsidP="001B4285">
            <w:pPr>
              <w:rPr>
                <w:sz w:val="20"/>
                <w:szCs w:val="20"/>
                <w:lang w:val="en-US"/>
              </w:rPr>
            </w:pPr>
            <w:r w:rsidRPr="00E112D1">
              <w:rPr>
                <w:sz w:val="20"/>
                <w:szCs w:val="20"/>
                <w:lang w:val="en-US"/>
              </w:rPr>
              <w:t>MARA-MATKL</w:t>
            </w:r>
          </w:p>
        </w:tc>
      </w:tr>
      <w:tr w:rsidR="001B4285" w:rsidRPr="00D632E1" w14:paraId="208FA4A7" w14:textId="77777777" w:rsidTr="00E112D1">
        <w:trPr>
          <w:trHeight w:val="336"/>
        </w:trPr>
        <w:tc>
          <w:tcPr>
            <w:tcW w:w="1757" w:type="dxa"/>
            <w:vAlign w:val="center"/>
          </w:tcPr>
          <w:p w14:paraId="6CEA49DB" w14:textId="6B08DED2" w:rsidR="001B4285" w:rsidRPr="00D632E1" w:rsidRDefault="001B4285" w:rsidP="001B4285">
            <w:pPr>
              <w:rPr>
                <w:sz w:val="20"/>
                <w:szCs w:val="20"/>
                <w:lang w:val="en-US"/>
              </w:rPr>
            </w:pPr>
            <w:r w:rsidRPr="00D632E1">
              <w:rPr>
                <w:sz w:val="20"/>
                <w:szCs w:val="20"/>
                <w:lang w:val="en-US"/>
              </w:rPr>
              <w:t>Gross Weight</w:t>
            </w:r>
          </w:p>
        </w:tc>
        <w:tc>
          <w:tcPr>
            <w:tcW w:w="1104" w:type="dxa"/>
            <w:vAlign w:val="center"/>
          </w:tcPr>
          <w:p w14:paraId="73203A49" w14:textId="68807866" w:rsidR="001B4285" w:rsidRPr="00D632E1" w:rsidRDefault="00B52D46" w:rsidP="001B4285">
            <w:pPr>
              <w:rPr>
                <w:sz w:val="20"/>
                <w:szCs w:val="20"/>
                <w:lang w:val="en-US"/>
              </w:rPr>
            </w:pPr>
            <w:r>
              <w:rPr>
                <w:sz w:val="20"/>
                <w:szCs w:val="20"/>
                <w:lang w:val="en-US"/>
              </w:rPr>
              <w:t>BRGEW</w:t>
            </w:r>
          </w:p>
        </w:tc>
        <w:tc>
          <w:tcPr>
            <w:tcW w:w="992" w:type="dxa"/>
            <w:vAlign w:val="center"/>
          </w:tcPr>
          <w:p w14:paraId="3668F9BB" w14:textId="1583DD8B" w:rsidR="001B4285" w:rsidRPr="00D632E1" w:rsidRDefault="00B52D46" w:rsidP="001B4285">
            <w:pPr>
              <w:rPr>
                <w:sz w:val="20"/>
                <w:szCs w:val="20"/>
                <w:lang w:val="en-US"/>
              </w:rPr>
            </w:pPr>
            <w:r>
              <w:rPr>
                <w:sz w:val="20"/>
                <w:szCs w:val="20"/>
                <w:lang w:val="en-US"/>
              </w:rPr>
              <w:t>MARA</w:t>
            </w:r>
          </w:p>
        </w:tc>
        <w:tc>
          <w:tcPr>
            <w:tcW w:w="1134" w:type="dxa"/>
            <w:vAlign w:val="center"/>
          </w:tcPr>
          <w:p w14:paraId="74415478" w14:textId="0A2886D2" w:rsidR="001B4285" w:rsidRPr="00D632E1" w:rsidRDefault="00B52D46" w:rsidP="001B4285">
            <w:pPr>
              <w:rPr>
                <w:sz w:val="20"/>
                <w:szCs w:val="20"/>
                <w:lang w:val="en-US"/>
              </w:rPr>
            </w:pPr>
            <w:r>
              <w:rPr>
                <w:sz w:val="20"/>
                <w:szCs w:val="20"/>
                <w:lang w:val="en-US"/>
              </w:rPr>
              <w:t>BRGEW</w:t>
            </w:r>
          </w:p>
        </w:tc>
        <w:tc>
          <w:tcPr>
            <w:tcW w:w="1317" w:type="dxa"/>
            <w:vAlign w:val="center"/>
          </w:tcPr>
          <w:p w14:paraId="0952821F" w14:textId="0F268C1F" w:rsidR="001B4285" w:rsidRPr="00D632E1" w:rsidRDefault="00B52D46" w:rsidP="001B4285">
            <w:pPr>
              <w:rPr>
                <w:sz w:val="20"/>
                <w:szCs w:val="20"/>
                <w:lang w:val="en-US"/>
              </w:rPr>
            </w:pPr>
            <w:r>
              <w:rPr>
                <w:sz w:val="20"/>
                <w:szCs w:val="20"/>
                <w:lang w:val="en-US"/>
              </w:rPr>
              <w:t>SAPLMGD1</w:t>
            </w:r>
          </w:p>
        </w:tc>
        <w:tc>
          <w:tcPr>
            <w:tcW w:w="951" w:type="dxa"/>
            <w:vAlign w:val="center"/>
          </w:tcPr>
          <w:p w14:paraId="3D56A2EC" w14:textId="5524A33C" w:rsidR="001B4285" w:rsidRPr="00D632E1" w:rsidRDefault="00B52D46" w:rsidP="001B4285">
            <w:pPr>
              <w:rPr>
                <w:sz w:val="20"/>
                <w:szCs w:val="20"/>
                <w:lang w:val="en-US"/>
              </w:rPr>
            </w:pPr>
            <w:r>
              <w:rPr>
                <w:sz w:val="20"/>
                <w:szCs w:val="20"/>
                <w:lang w:val="en-US"/>
              </w:rPr>
              <w:t>2007</w:t>
            </w:r>
          </w:p>
        </w:tc>
        <w:tc>
          <w:tcPr>
            <w:tcW w:w="1675" w:type="dxa"/>
            <w:vAlign w:val="center"/>
          </w:tcPr>
          <w:p w14:paraId="3FB51266" w14:textId="1237EA3A" w:rsidR="001B4285" w:rsidRPr="00D632E1" w:rsidRDefault="00B52D46" w:rsidP="001B4285">
            <w:pPr>
              <w:rPr>
                <w:sz w:val="20"/>
                <w:szCs w:val="20"/>
                <w:lang w:val="en-US"/>
              </w:rPr>
            </w:pPr>
            <w:r>
              <w:rPr>
                <w:sz w:val="20"/>
                <w:szCs w:val="20"/>
                <w:lang w:val="en-US"/>
              </w:rPr>
              <w:t>MARA-BRGEW</w:t>
            </w:r>
          </w:p>
        </w:tc>
      </w:tr>
      <w:tr w:rsidR="00D62C2D" w:rsidRPr="00D632E1" w14:paraId="00F9FAB0" w14:textId="77777777" w:rsidTr="00E112D1">
        <w:trPr>
          <w:trHeight w:val="336"/>
        </w:trPr>
        <w:tc>
          <w:tcPr>
            <w:tcW w:w="1757" w:type="dxa"/>
            <w:vAlign w:val="center"/>
          </w:tcPr>
          <w:p w14:paraId="41AC6D17" w14:textId="4E590C0F" w:rsidR="00D62C2D" w:rsidRPr="00D632E1" w:rsidRDefault="00D62C2D" w:rsidP="00D62C2D">
            <w:pPr>
              <w:rPr>
                <w:sz w:val="20"/>
                <w:szCs w:val="20"/>
                <w:lang w:val="en-US"/>
              </w:rPr>
            </w:pPr>
            <w:r w:rsidRPr="00D632E1">
              <w:rPr>
                <w:sz w:val="20"/>
                <w:szCs w:val="20"/>
                <w:lang w:val="en-US"/>
              </w:rPr>
              <w:t>Net Weight</w:t>
            </w:r>
          </w:p>
        </w:tc>
        <w:tc>
          <w:tcPr>
            <w:tcW w:w="1104" w:type="dxa"/>
            <w:vAlign w:val="center"/>
          </w:tcPr>
          <w:p w14:paraId="0EE1DDB4" w14:textId="25650505" w:rsidR="00D62C2D" w:rsidRPr="00D632E1" w:rsidRDefault="00D62C2D" w:rsidP="00D62C2D">
            <w:pPr>
              <w:rPr>
                <w:sz w:val="20"/>
                <w:szCs w:val="20"/>
                <w:lang w:val="en-US"/>
              </w:rPr>
            </w:pPr>
            <w:r>
              <w:rPr>
                <w:sz w:val="20"/>
                <w:szCs w:val="20"/>
                <w:lang w:val="en-US"/>
              </w:rPr>
              <w:t>NTGEW</w:t>
            </w:r>
          </w:p>
        </w:tc>
        <w:tc>
          <w:tcPr>
            <w:tcW w:w="992" w:type="dxa"/>
            <w:vAlign w:val="center"/>
          </w:tcPr>
          <w:p w14:paraId="0A030DC6" w14:textId="2BA0FAFB" w:rsidR="00D62C2D" w:rsidRPr="00D632E1" w:rsidRDefault="00D62C2D" w:rsidP="00D62C2D">
            <w:pPr>
              <w:rPr>
                <w:sz w:val="20"/>
                <w:szCs w:val="20"/>
                <w:lang w:val="en-US"/>
              </w:rPr>
            </w:pPr>
            <w:r>
              <w:rPr>
                <w:sz w:val="20"/>
                <w:szCs w:val="20"/>
                <w:lang w:val="en-US"/>
              </w:rPr>
              <w:t>MARA</w:t>
            </w:r>
          </w:p>
        </w:tc>
        <w:tc>
          <w:tcPr>
            <w:tcW w:w="1134" w:type="dxa"/>
            <w:vAlign w:val="center"/>
          </w:tcPr>
          <w:p w14:paraId="32340E11" w14:textId="1C426EC8" w:rsidR="00D62C2D" w:rsidRPr="00D632E1" w:rsidRDefault="00D62C2D" w:rsidP="00D62C2D">
            <w:pPr>
              <w:rPr>
                <w:sz w:val="20"/>
                <w:szCs w:val="20"/>
                <w:lang w:val="en-US"/>
              </w:rPr>
            </w:pPr>
            <w:r>
              <w:rPr>
                <w:sz w:val="20"/>
                <w:szCs w:val="20"/>
                <w:lang w:val="en-US"/>
              </w:rPr>
              <w:t>NTGEW</w:t>
            </w:r>
          </w:p>
        </w:tc>
        <w:tc>
          <w:tcPr>
            <w:tcW w:w="1317" w:type="dxa"/>
            <w:vAlign w:val="center"/>
          </w:tcPr>
          <w:p w14:paraId="120C714E" w14:textId="1828F231" w:rsidR="00D62C2D" w:rsidRPr="00D632E1" w:rsidRDefault="00D62C2D" w:rsidP="00D62C2D">
            <w:pPr>
              <w:rPr>
                <w:sz w:val="20"/>
                <w:szCs w:val="20"/>
                <w:lang w:val="en-US"/>
              </w:rPr>
            </w:pPr>
            <w:r>
              <w:rPr>
                <w:sz w:val="20"/>
                <w:szCs w:val="20"/>
                <w:lang w:val="en-US"/>
              </w:rPr>
              <w:t>SAPLMGD1</w:t>
            </w:r>
          </w:p>
        </w:tc>
        <w:tc>
          <w:tcPr>
            <w:tcW w:w="951" w:type="dxa"/>
            <w:vAlign w:val="center"/>
          </w:tcPr>
          <w:p w14:paraId="0263699F" w14:textId="75E0109F" w:rsidR="00D62C2D" w:rsidRPr="00D632E1" w:rsidRDefault="00D62C2D" w:rsidP="00D62C2D">
            <w:pPr>
              <w:rPr>
                <w:sz w:val="20"/>
                <w:szCs w:val="20"/>
                <w:lang w:val="en-US"/>
              </w:rPr>
            </w:pPr>
            <w:r>
              <w:rPr>
                <w:sz w:val="20"/>
                <w:szCs w:val="20"/>
                <w:lang w:val="en-US"/>
              </w:rPr>
              <w:t>2007</w:t>
            </w:r>
          </w:p>
        </w:tc>
        <w:tc>
          <w:tcPr>
            <w:tcW w:w="1675" w:type="dxa"/>
            <w:vAlign w:val="center"/>
          </w:tcPr>
          <w:p w14:paraId="3AD7B9A6" w14:textId="68429041" w:rsidR="00D62C2D" w:rsidRPr="00D632E1" w:rsidRDefault="00D62C2D" w:rsidP="00D62C2D">
            <w:pPr>
              <w:rPr>
                <w:sz w:val="20"/>
                <w:szCs w:val="20"/>
                <w:lang w:val="en-US"/>
              </w:rPr>
            </w:pPr>
            <w:r>
              <w:rPr>
                <w:sz w:val="20"/>
                <w:szCs w:val="20"/>
                <w:lang w:val="en-US"/>
              </w:rPr>
              <w:t>MARA-NTGEW</w:t>
            </w:r>
          </w:p>
        </w:tc>
      </w:tr>
    </w:tbl>
    <w:p w14:paraId="495C824E" w14:textId="77777777" w:rsidR="00A47D72" w:rsidRDefault="00A47D72" w:rsidP="00946BFD">
      <w:pPr>
        <w:rPr>
          <w:lang w:val="en-US"/>
        </w:rPr>
      </w:pPr>
    </w:p>
    <w:p w14:paraId="0746BA7F" w14:textId="1B08BE5F" w:rsidR="00946BFD" w:rsidRPr="00D632E1" w:rsidRDefault="00946BFD" w:rsidP="00946BFD">
      <w:pPr>
        <w:rPr>
          <w:lang w:val="en-US"/>
        </w:rPr>
      </w:pPr>
      <w:r w:rsidRPr="00D632E1">
        <w:rPr>
          <w:lang w:val="en-US"/>
        </w:rPr>
        <w:t xml:space="preserve">That’s it for preparations… let’s </w:t>
      </w:r>
      <w:r w:rsidR="00AB597C" w:rsidRPr="00D632E1">
        <w:rPr>
          <w:lang w:val="en-US"/>
        </w:rPr>
        <w:t>get started</w:t>
      </w:r>
      <w:r w:rsidR="000143DA">
        <w:rPr>
          <w:lang w:val="en-US"/>
        </w:rPr>
        <w:t xml:space="preserve"> with the configuration</w:t>
      </w:r>
      <w:r w:rsidR="00AB597C" w:rsidRPr="00D632E1">
        <w:rPr>
          <w:lang w:val="en-US"/>
        </w:rPr>
        <w:t>!</w:t>
      </w:r>
    </w:p>
    <w:p w14:paraId="3BA839B1" w14:textId="686CC59B" w:rsidR="001B4E0B" w:rsidRPr="005D31BA" w:rsidRDefault="006F3DFD" w:rsidP="00843945">
      <w:pPr>
        <w:pStyle w:val="Heading1"/>
        <w:numPr>
          <w:ilvl w:val="0"/>
          <w:numId w:val="24"/>
        </w:numPr>
        <w:ind w:left="426" w:hanging="426"/>
      </w:pPr>
      <w:bookmarkStart w:id="176" w:name="_Toc148094861"/>
      <w:r>
        <w:t>Optional w</w:t>
      </w:r>
      <w:r w:rsidR="00D937F6">
        <w:t>arm-up:</w:t>
      </w:r>
      <w:r w:rsidR="001B4E0B">
        <w:t xml:space="preserve"> </w:t>
      </w:r>
      <w:r w:rsidR="001B4E0B" w:rsidRPr="005D31BA">
        <w:t>UI Data Protection Logging</w:t>
      </w:r>
      <w:bookmarkEnd w:id="176"/>
    </w:p>
    <w:p w14:paraId="7FDC458A" w14:textId="4AEEF80F" w:rsidR="001B4E0B" w:rsidRDefault="009E44BC" w:rsidP="001B4E0B">
      <w:pPr>
        <w:rPr>
          <w:lang w:val="en-US"/>
        </w:rPr>
      </w:pPr>
      <w:r>
        <w:rPr>
          <w:lang w:val="en-US"/>
        </w:rPr>
        <w:t>This is not a key part of the workshop, but the UIDP Logging functionality perfectly complements the features provided by UIDP Masking –</w:t>
      </w:r>
      <w:r w:rsidR="007F6435">
        <w:rPr>
          <w:lang w:val="en-US"/>
        </w:rPr>
        <w:t xml:space="preserve">these are two sides of the same coin really. Plus, it’s </w:t>
      </w:r>
      <w:proofErr w:type="gramStart"/>
      <w:r>
        <w:rPr>
          <w:lang w:val="en-US"/>
        </w:rPr>
        <w:t>real</w:t>
      </w:r>
      <w:r w:rsidR="0091721E">
        <w:rPr>
          <w:lang w:val="en-US"/>
        </w:rPr>
        <w:t>ly</w:t>
      </w:r>
      <w:r>
        <w:rPr>
          <w:lang w:val="en-US"/>
        </w:rPr>
        <w:t xml:space="preserve"> quick</w:t>
      </w:r>
      <w:proofErr w:type="gramEnd"/>
      <w:r>
        <w:rPr>
          <w:lang w:val="en-US"/>
        </w:rPr>
        <w:t xml:space="preserve"> to set up </w:t>
      </w:r>
      <w:r w:rsidR="007F6435">
        <w:rPr>
          <w:lang w:val="en-US"/>
        </w:rPr>
        <w:t xml:space="preserve">UIDP Logging </w:t>
      </w:r>
      <w:r>
        <w:rPr>
          <w:lang w:val="en-US"/>
        </w:rPr>
        <w:t>in a minimal viable fashion</w:t>
      </w:r>
      <w:r w:rsidR="0091721E">
        <w:rPr>
          <w:lang w:val="en-US"/>
        </w:rPr>
        <w:t>.</w:t>
      </w:r>
    </w:p>
    <w:p w14:paraId="7661E84E" w14:textId="5840512B" w:rsidR="0091721E" w:rsidRDefault="0091721E" w:rsidP="001B4E0B">
      <w:pPr>
        <w:rPr>
          <w:lang w:val="en-US"/>
        </w:rPr>
      </w:pPr>
      <w:r>
        <w:rPr>
          <w:lang w:val="en-US"/>
        </w:rPr>
        <w:t xml:space="preserve">If you’re interested in the Logging feature of UI Data Protection, you may take a few minutes to start with this “bonus” scenario – if not, </w:t>
      </w:r>
      <w:r w:rsidR="00AC3ED5">
        <w:rPr>
          <w:lang w:val="en-US"/>
        </w:rPr>
        <w:t xml:space="preserve">feel free to </w:t>
      </w:r>
      <w:hyperlink w:anchor="_Part_1:_role" w:history="1">
        <w:r w:rsidR="00853EF3" w:rsidRPr="00AC3ED5">
          <w:rPr>
            <w:rStyle w:val="Hyperlink"/>
            <w:lang w:val="en-US"/>
          </w:rPr>
          <w:t>skip this step</w:t>
        </w:r>
      </w:hyperlink>
      <w:r w:rsidR="00AC3ED5">
        <w:rPr>
          <w:lang w:val="en-US"/>
        </w:rPr>
        <w:t>!</w:t>
      </w:r>
      <w:r>
        <w:rPr>
          <w:lang w:val="en-US"/>
        </w:rPr>
        <w:t xml:space="preserve"> </w:t>
      </w:r>
    </w:p>
    <w:p w14:paraId="5FEF6194" w14:textId="77777777" w:rsidR="001B4E0B" w:rsidRPr="00E74C7E" w:rsidRDefault="001B4E0B" w:rsidP="00CE34BA">
      <w:pPr>
        <w:pStyle w:val="Heading2"/>
        <w:numPr>
          <w:ilvl w:val="0"/>
          <w:numId w:val="30"/>
        </w:numPr>
        <w:ind w:left="426"/>
      </w:pPr>
      <w:bookmarkStart w:id="177" w:name="_Toc148094862"/>
      <w:r w:rsidRPr="00E74C7E">
        <w:t>Introduction: what is UI Data Protection Logging?</w:t>
      </w:r>
      <w:bookmarkEnd w:id="177"/>
    </w:p>
    <w:p w14:paraId="7D7F4A72" w14:textId="77777777" w:rsidR="001B4E0B" w:rsidRDefault="001B4E0B" w:rsidP="001B4E0B">
      <w:pPr>
        <w:rPr>
          <w:lang w:val="en-US"/>
        </w:rPr>
      </w:pPr>
      <w:r w:rsidRPr="00A42A5D">
        <w:rPr>
          <w:lang w:val="en-US"/>
        </w:rPr>
        <w:t xml:space="preserve">In SAP S/4HANA, users are dealing with important business data, and it </w:t>
      </w:r>
      <w:r>
        <w:rPr>
          <w:lang w:val="en-US"/>
        </w:rPr>
        <w:t xml:space="preserve">is </w:t>
      </w:r>
      <w:r w:rsidRPr="00A42A5D">
        <w:rPr>
          <w:lang w:val="en-US"/>
        </w:rPr>
        <w:t xml:space="preserve">critical from a security </w:t>
      </w:r>
      <w:proofErr w:type="gramStart"/>
      <w:r w:rsidRPr="00A42A5D">
        <w:rPr>
          <w:lang w:val="en-US"/>
        </w:rPr>
        <w:t>and also</w:t>
      </w:r>
      <w:proofErr w:type="gramEnd"/>
      <w:r w:rsidRPr="00A42A5D">
        <w:rPr>
          <w:lang w:val="en-US"/>
        </w:rPr>
        <w:t xml:space="preserve"> from a compliance standpoint that data be secured. </w:t>
      </w:r>
      <w:r>
        <w:rPr>
          <w:lang w:val="en-US"/>
        </w:rPr>
        <w:t>Besides Masking, another w</w:t>
      </w:r>
      <w:r w:rsidRPr="00A42A5D">
        <w:rPr>
          <w:lang w:val="en-US"/>
        </w:rPr>
        <w:t xml:space="preserve">ay to secure data is to track or log it, </w:t>
      </w:r>
      <w:r>
        <w:rPr>
          <w:lang w:val="en-US"/>
        </w:rPr>
        <w:t>especially if data need to be handed out in clear because a user must know. A</w:t>
      </w:r>
      <w:r w:rsidRPr="00A42A5D">
        <w:rPr>
          <w:lang w:val="en-US"/>
        </w:rPr>
        <w:t xml:space="preserve">nd UI data protection logging in SAP S/4HANA offers just that ability. </w:t>
      </w:r>
    </w:p>
    <w:p w14:paraId="1757F5E5" w14:textId="77777777" w:rsidR="001B4E0B" w:rsidRDefault="001B4E0B" w:rsidP="001B4E0B">
      <w:pPr>
        <w:rPr>
          <w:lang w:val="en-US"/>
        </w:rPr>
      </w:pPr>
      <w:r w:rsidRPr="00A42A5D">
        <w:rPr>
          <w:lang w:val="en-US"/>
        </w:rPr>
        <w:t xml:space="preserve">UI data protection logging for SAP S/4HANA logs data at the user interface. In other words, it logs all data that is presented to the user as well as entered by the user. </w:t>
      </w:r>
    </w:p>
    <w:p w14:paraId="24811D0C" w14:textId="76AF8D27" w:rsidR="001B4E0B" w:rsidRPr="001D7DDD" w:rsidRDefault="001B4E0B" w:rsidP="001B4E0B">
      <w:pPr>
        <w:rPr>
          <w:lang w:val="en-US"/>
        </w:rPr>
      </w:pPr>
      <w:r w:rsidRPr="00C80B4E">
        <w:rPr>
          <w:lang w:val="en-US"/>
        </w:rPr>
        <w:t xml:space="preserve">The data is logged at the server level and, after conversion to a standard format, logged data is stored in </w:t>
      </w:r>
      <w:r w:rsidR="00E26FBF">
        <w:rPr>
          <w:lang w:val="en-US"/>
        </w:rPr>
        <w:t xml:space="preserve">a </w:t>
      </w:r>
      <w:r w:rsidRPr="00C80B4E">
        <w:rPr>
          <w:lang w:val="en-US"/>
        </w:rPr>
        <w:t xml:space="preserve">temporary storage. For analysis and processing, the logged data is transferred from temporary storage to a log repository. The amount of data logged in temporary storage and in a </w:t>
      </w:r>
      <w:proofErr w:type="gramStart"/>
      <w:r w:rsidRPr="00C80B4E">
        <w:rPr>
          <w:lang w:val="en-US"/>
        </w:rPr>
        <w:t>log</w:t>
      </w:r>
      <w:proofErr w:type="gramEnd"/>
      <w:r w:rsidRPr="00C80B4E">
        <w:rPr>
          <w:lang w:val="en-US"/>
        </w:rPr>
        <w:t xml:space="preserve"> repository can be managed </w:t>
      </w:r>
      <w:r w:rsidR="00C92189">
        <w:rPr>
          <w:lang w:val="en-US"/>
        </w:rPr>
        <w:t xml:space="preserve">by configurating different logging depths, or </w:t>
      </w:r>
      <w:r w:rsidRPr="00C80B4E">
        <w:rPr>
          <w:lang w:val="en-US"/>
        </w:rPr>
        <w:t>using filtering.</w:t>
      </w:r>
      <w:r>
        <w:rPr>
          <w:lang w:val="en-US"/>
        </w:rPr>
        <w:t xml:space="preserve"> </w:t>
      </w:r>
    </w:p>
    <w:p w14:paraId="08441A72" w14:textId="6789CA44" w:rsidR="001B4E0B" w:rsidRPr="00E74C7E" w:rsidRDefault="001B4E0B" w:rsidP="00CE34BA">
      <w:pPr>
        <w:pStyle w:val="Heading2"/>
        <w:numPr>
          <w:ilvl w:val="0"/>
          <w:numId w:val="30"/>
        </w:numPr>
        <w:ind w:left="426"/>
      </w:pPr>
      <w:bookmarkStart w:id="178" w:name="_Toc148094863"/>
      <w:r w:rsidRPr="00E74C7E">
        <w:t>Setup/Configuration steps</w:t>
      </w:r>
      <w:r w:rsidR="00C5577F">
        <w:t xml:space="preserve"> (“minimal viable” scenario)</w:t>
      </w:r>
      <w:bookmarkEnd w:id="178"/>
    </w:p>
    <w:p w14:paraId="37B74D06" w14:textId="2C2189EA" w:rsidR="001B4E0B" w:rsidRPr="0068169A" w:rsidRDefault="001B4E0B" w:rsidP="001B4E0B">
      <w:pPr>
        <w:rPr>
          <w:lang w:val="en-US"/>
        </w:rPr>
      </w:pPr>
      <w:r>
        <w:rPr>
          <w:lang w:val="en-US"/>
        </w:rPr>
        <w:t>This is to set up a minimal viable scenario – UIDP Logging</w:t>
      </w:r>
      <w:r w:rsidR="00400C5E">
        <w:rPr>
          <w:lang w:val="en-US"/>
        </w:rPr>
        <w:t xml:space="preserve"> is a much more powerful solution and </w:t>
      </w:r>
      <w:r>
        <w:rPr>
          <w:lang w:val="en-US"/>
        </w:rPr>
        <w:t xml:space="preserve">offers </w:t>
      </w:r>
      <w:r w:rsidR="00400C5E">
        <w:rPr>
          <w:lang w:val="en-US"/>
        </w:rPr>
        <w:t xml:space="preserve">many </w:t>
      </w:r>
      <w:r>
        <w:rPr>
          <w:lang w:val="en-US"/>
        </w:rPr>
        <w:t>more config options</w:t>
      </w:r>
      <w:r w:rsidR="00400C5E">
        <w:rPr>
          <w:lang w:val="en-US"/>
        </w:rPr>
        <w:t>. B</w:t>
      </w:r>
      <w:r>
        <w:rPr>
          <w:lang w:val="en-US"/>
        </w:rPr>
        <w:t xml:space="preserve">ut to get started it </w:t>
      </w:r>
      <w:proofErr w:type="gramStart"/>
      <w:r>
        <w:rPr>
          <w:lang w:val="en-US"/>
        </w:rPr>
        <w:t>really only</w:t>
      </w:r>
      <w:proofErr w:type="gramEnd"/>
      <w:r>
        <w:rPr>
          <w:lang w:val="en-US"/>
        </w:rPr>
        <w:t xml:space="preserve"> needs a few minutes: </w:t>
      </w:r>
    </w:p>
    <w:p w14:paraId="0E12AF35" w14:textId="54C98011" w:rsidR="001B4E0B" w:rsidRPr="00970CF5" w:rsidRDefault="001B4E0B" w:rsidP="001B4E0B">
      <w:pPr>
        <w:pStyle w:val="ListParagraph"/>
        <w:numPr>
          <w:ilvl w:val="0"/>
          <w:numId w:val="10"/>
        </w:numPr>
        <w:rPr>
          <w:i/>
          <w:iCs/>
        </w:rPr>
      </w:pPr>
      <w:r w:rsidRPr="005D31BA">
        <w:t xml:space="preserve">Logon to the SAP GUI as Peter Munroe (user BPINST). </w:t>
      </w:r>
      <w:r w:rsidR="0096258A">
        <w:t xml:space="preserve">In the </w:t>
      </w:r>
      <w:r w:rsidR="000A0BBF">
        <w:t>“F</w:t>
      </w:r>
      <w:r w:rsidR="0096258A">
        <w:t>avorites</w:t>
      </w:r>
      <w:r w:rsidR="000A0BBF">
        <w:t>”</w:t>
      </w:r>
      <w:r w:rsidR="0096258A">
        <w:t xml:space="preserve"> section, you f</w:t>
      </w:r>
      <w:r w:rsidRPr="005D31BA">
        <w:t xml:space="preserve">ind </w:t>
      </w:r>
      <w:r w:rsidR="0096258A">
        <w:t xml:space="preserve">some of the relevant </w:t>
      </w:r>
      <w:r w:rsidRPr="005D31BA">
        <w:t xml:space="preserve">UIDP Logging configuration </w:t>
      </w:r>
      <w:r w:rsidR="0096258A">
        <w:t xml:space="preserve">and </w:t>
      </w:r>
      <w:r w:rsidR="00F45928">
        <w:t xml:space="preserve">usage </w:t>
      </w:r>
      <w:r w:rsidRPr="005D31BA">
        <w:t xml:space="preserve">options: </w:t>
      </w:r>
      <w:r w:rsidRPr="005D31BA">
        <w:br/>
      </w:r>
      <w:r w:rsidR="0069414C" w:rsidRPr="0069414C">
        <w:rPr>
          <w:i/>
          <w:iCs/>
          <w:noProof/>
        </w:rPr>
        <w:drawing>
          <wp:inline distT="0" distB="0" distL="0" distR="0" wp14:anchorId="7543CF5C" wp14:editId="273CFF6B">
            <wp:extent cx="3819600" cy="1472400"/>
            <wp:effectExtent l="133350" t="133350" r="123825" b="128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19600" cy="1472400"/>
                    </a:xfrm>
                    <a:prstGeom prst="rect">
                      <a:avLst/>
                    </a:prstGeom>
                    <a:ln>
                      <a:noFill/>
                    </a:ln>
                    <a:effectLst>
                      <a:outerShdw blurRad="127000" algn="tl" rotWithShape="0">
                        <a:srgbClr val="000000">
                          <a:alpha val="50000"/>
                        </a:srgbClr>
                      </a:outerShdw>
                    </a:effectLst>
                  </pic:spPr>
                </pic:pic>
              </a:graphicData>
            </a:graphic>
          </wp:inline>
        </w:drawing>
      </w:r>
    </w:p>
    <w:p w14:paraId="5CE5E942" w14:textId="5916DCE5" w:rsidR="001B4E0B" w:rsidRDefault="00233FD6" w:rsidP="009362AA">
      <w:pPr>
        <w:pStyle w:val="ListParagraph"/>
        <w:numPr>
          <w:ilvl w:val="0"/>
          <w:numId w:val="0"/>
        </w:numPr>
        <w:ind w:left="720"/>
      </w:pPr>
      <w:r>
        <w:t xml:space="preserve">First, </w:t>
      </w:r>
      <w:r w:rsidR="00585320">
        <w:t xml:space="preserve">check the configuration </w:t>
      </w:r>
      <w:r w:rsidR="00912E4B">
        <w:t>in the User Manager</w:t>
      </w:r>
      <w:r w:rsidR="00585320">
        <w:t xml:space="preserve">, determining </w:t>
      </w:r>
      <w:r w:rsidR="001B4E0B">
        <w:t>wh</w:t>
      </w:r>
      <w:r w:rsidR="00912E4B">
        <w:t xml:space="preserve">ich users/roles </w:t>
      </w:r>
      <w:r w:rsidR="001B4E0B">
        <w:t>shall be relevant for logging</w:t>
      </w:r>
      <w:r w:rsidR="005D7D07">
        <w:t xml:space="preserve">. Enter the </w:t>
      </w:r>
      <w:r w:rsidR="004F53B0">
        <w:t xml:space="preserve">first </w:t>
      </w:r>
      <w:r w:rsidR="005D7D07">
        <w:t xml:space="preserve">entry </w:t>
      </w:r>
      <w:r w:rsidR="004F53B0">
        <w:t xml:space="preserve">in the UIDP Logging favorites, </w:t>
      </w:r>
      <w:r w:rsidR="006F511E">
        <w:t xml:space="preserve">or </w:t>
      </w:r>
      <w:r w:rsidR="005D7D07">
        <w:t xml:space="preserve">alternatively go to transaction </w:t>
      </w:r>
      <w:r w:rsidR="00A7538B">
        <w:t>/LOGS4H/USER_MANAGER.</w:t>
      </w:r>
      <w:r w:rsidR="003558D4">
        <w:t xml:space="preserve"> </w:t>
      </w:r>
      <w:r w:rsidR="003558D4">
        <w:br/>
        <w:t xml:space="preserve">The option is also found </w:t>
      </w:r>
      <w:r w:rsidR="004F53B0">
        <w:t xml:space="preserve">in SAP Menu </w:t>
      </w:r>
      <w:r w:rsidR="003558D4">
        <w:t xml:space="preserve">through </w:t>
      </w:r>
      <w:r w:rsidR="001B4E0B">
        <w:t>the node “</w:t>
      </w:r>
      <w:r w:rsidR="001B4E0B" w:rsidRPr="00585320">
        <w:rPr>
          <w:i/>
          <w:iCs/>
        </w:rPr>
        <w:t>Common setting</w:t>
      </w:r>
      <w:r w:rsidRPr="00585320">
        <w:rPr>
          <w:i/>
          <w:iCs/>
        </w:rPr>
        <w:t>s</w:t>
      </w:r>
      <w:r w:rsidR="001B4E0B" w:rsidRPr="00585320">
        <w:rPr>
          <w:i/>
          <w:iCs/>
        </w:rPr>
        <w:t xml:space="preserve">” </w:t>
      </w:r>
      <w:r w:rsidR="001B4E0B" w:rsidRPr="00970CF5">
        <w:rPr>
          <w:i/>
          <w:iCs/>
        </w:rPr>
        <w:sym w:font="Wingdings" w:char="F0E0"/>
      </w:r>
      <w:r w:rsidR="001B4E0B" w:rsidRPr="00585320">
        <w:rPr>
          <w:i/>
          <w:iCs/>
        </w:rPr>
        <w:t xml:space="preserve"> User Management </w:t>
      </w:r>
      <w:r w:rsidR="001B4E0B" w:rsidRPr="00970CF5">
        <w:rPr>
          <w:i/>
          <w:iCs/>
        </w:rPr>
        <w:sym w:font="Wingdings" w:char="F0E0"/>
      </w:r>
      <w:r w:rsidR="001B4E0B" w:rsidRPr="00585320">
        <w:rPr>
          <w:i/>
          <w:iCs/>
        </w:rPr>
        <w:t xml:space="preserve"> “Maintain User Manager”</w:t>
      </w:r>
      <w:r w:rsidR="001B4E0B">
        <w:t xml:space="preserve">. </w:t>
      </w:r>
      <w:r>
        <w:br/>
      </w:r>
      <w:r w:rsidR="003558D4">
        <w:t xml:space="preserve">In the ensuing screen, </w:t>
      </w:r>
      <w:r w:rsidR="00B10AD8">
        <w:t xml:space="preserve">you will find in tab </w:t>
      </w:r>
      <w:r w:rsidR="001B4E0B">
        <w:t>“Roles”</w:t>
      </w:r>
      <w:r w:rsidR="00B10AD8">
        <w:t xml:space="preserve"> that there is already </w:t>
      </w:r>
      <w:r w:rsidR="006C5E9D">
        <w:t xml:space="preserve">a </w:t>
      </w:r>
      <w:r w:rsidR="001B4E0B">
        <w:t>role</w:t>
      </w:r>
      <w:r w:rsidR="006C5E9D">
        <w:t xml:space="preserve"> maintained and within validity period</w:t>
      </w:r>
      <w:proofErr w:type="gramStart"/>
      <w:r w:rsidR="006C5E9D">
        <w:t xml:space="preserve">: </w:t>
      </w:r>
      <w:r w:rsidR="001B4E0B">
        <w:t xml:space="preserve"> “</w:t>
      </w:r>
      <w:proofErr w:type="gramEnd"/>
      <w:r w:rsidR="00F12FDC">
        <w:t>Z</w:t>
      </w:r>
      <w:r w:rsidR="001B4E0B">
        <w:t>UIDP_BUSINESSACCESS”</w:t>
      </w:r>
      <w:r w:rsidR="006C5E9D">
        <w:t xml:space="preserve">. This role belongs to all functional users – </w:t>
      </w:r>
      <w:r w:rsidR="00462C4D">
        <w:t>meaning that t</w:t>
      </w:r>
      <w:r w:rsidR="001B4E0B">
        <w:t>he users are relevant for Logging</w:t>
      </w:r>
      <w:r w:rsidR="001B4E0B" w:rsidRPr="00FD5D95">
        <w:t xml:space="preserve"> </w:t>
      </w:r>
      <w:r w:rsidR="001B4E0B">
        <w:t xml:space="preserve">and </w:t>
      </w:r>
      <w:r w:rsidR="00462C4D">
        <w:t xml:space="preserve">will </w:t>
      </w:r>
      <w:r w:rsidR="001B4E0B">
        <w:t xml:space="preserve">be logged in all transactions, applications and screens which are activated for UIDP Logging. </w:t>
      </w:r>
      <w:r w:rsidR="001B4E0B">
        <w:br/>
      </w:r>
      <w:r w:rsidR="001B4E0B" w:rsidRPr="006B0E76">
        <w:rPr>
          <w:noProof/>
        </w:rPr>
        <w:drawing>
          <wp:inline distT="0" distB="0" distL="0" distR="0" wp14:anchorId="72ADBF74" wp14:editId="0E96C592">
            <wp:extent cx="5105986" cy="3088709"/>
            <wp:effectExtent l="133350" t="133350" r="133350" b="130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4291" cy="3093733"/>
                    </a:xfrm>
                    <a:prstGeom prst="rect">
                      <a:avLst/>
                    </a:prstGeom>
                    <a:ln>
                      <a:noFill/>
                    </a:ln>
                    <a:effectLst>
                      <a:outerShdw blurRad="127000" algn="tl" rotWithShape="0">
                        <a:srgbClr val="000000">
                          <a:alpha val="50000"/>
                        </a:srgbClr>
                      </a:outerShdw>
                    </a:effectLst>
                  </pic:spPr>
                </pic:pic>
              </a:graphicData>
            </a:graphic>
          </wp:inline>
        </w:drawing>
      </w:r>
    </w:p>
    <w:p w14:paraId="3975108A" w14:textId="5B286519" w:rsidR="0075727B" w:rsidRDefault="00FF42D5" w:rsidP="001B4E0B">
      <w:pPr>
        <w:pStyle w:val="ListParagraph"/>
        <w:numPr>
          <w:ilvl w:val="0"/>
          <w:numId w:val="10"/>
        </w:numPr>
      </w:pPr>
      <w:r>
        <w:t xml:space="preserve">Next, you </w:t>
      </w:r>
      <w:r w:rsidR="00D07495">
        <w:t xml:space="preserve">set up the baseline settings for Logging. </w:t>
      </w:r>
      <w:r w:rsidR="001B4E0B">
        <w:t xml:space="preserve">Navigate to </w:t>
      </w:r>
      <w:r w:rsidR="0084693C">
        <w:t xml:space="preserve">S/4H </w:t>
      </w:r>
      <w:r w:rsidR="00800ACA">
        <w:t xml:space="preserve">configuration </w:t>
      </w:r>
      <w:r w:rsidR="0084693C">
        <w:t xml:space="preserve">section, transaction SPRO, and </w:t>
      </w:r>
      <w:r w:rsidR="0075727B">
        <w:t xml:space="preserve">double-click the entry for UI Logging IMG View. </w:t>
      </w:r>
    </w:p>
    <w:p w14:paraId="584B99BF" w14:textId="77777777" w:rsidR="00C61A00" w:rsidRDefault="0075727B" w:rsidP="0075727B">
      <w:pPr>
        <w:pStyle w:val="ListParagraph"/>
        <w:numPr>
          <w:ilvl w:val="0"/>
          <w:numId w:val="0"/>
        </w:numPr>
        <w:ind w:left="720"/>
      </w:pPr>
      <w:r w:rsidRPr="0075727B">
        <w:drawing>
          <wp:inline distT="0" distB="0" distL="0" distR="0" wp14:anchorId="0E7F69C6" wp14:editId="12B00308">
            <wp:extent cx="2277745" cy="906780"/>
            <wp:effectExtent l="0" t="0" r="825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0000"/>
                    <a:stretch/>
                  </pic:blipFill>
                  <pic:spPr bwMode="auto">
                    <a:xfrm>
                      <a:off x="0" y="0"/>
                      <a:ext cx="2278800" cy="907200"/>
                    </a:xfrm>
                    <a:prstGeom prst="rect">
                      <a:avLst/>
                    </a:prstGeom>
                    <a:ln>
                      <a:noFill/>
                    </a:ln>
                    <a:extLst>
                      <a:ext uri="{53640926-AAD7-44D8-BBD7-CCE9431645EC}">
                        <a14:shadowObscured xmlns:a14="http://schemas.microsoft.com/office/drawing/2010/main"/>
                      </a:ext>
                    </a:extLst>
                  </pic:spPr>
                </pic:pic>
              </a:graphicData>
            </a:graphic>
          </wp:inline>
        </w:drawing>
      </w:r>
    </w:p>
    <w:p w14:paraId="7B32618A" w14:textId="3E1CF5A9" w:rsidR="001B4E0B" w:rsidRDefault="00C61A00" w:rsidP="0075727B">
      <w:pPr>
        <w:pStyle w:val="ListParagraph"/>
        <w:numPr>
          <w:ilvl w:val="0"/>
          <w:numId w:val="0"/>
        </w:numPr>
        <w:ind w:left="720"/>
      </w:pPr>
      <w:r>
        <w:t>Drill into “</w:t>
      </w:r>
      <w:r w:rsidR="00722192">
        <w:t>ABAP</w:t>
      </w:r>
      <w:r>
        <w:t xml:space="preserve"> Platform” </w:t>
      </w:r>
      <w:r w:rsidR="00722192">
        <w:sym w:font="Wingdings" w:char="F0E0"/>
      </w:r>
      <w:r w:rsidR="00722192">
        <w:t xml:space="preserve"> </w:t>
      </w:r>
      <w:r>
        <w:t>“UI Data Protection Logging for SAP S/4HANA”</w:t>
      </w:r>
      <w:r w:rsidR="00722192">
        <w:t xml:space="preserve"> </w:t>
      </w:r>
      <w:r w:rsidR="00722192">
        <w:sym w:font="Wingdings" w:char="F0E0"/>
      </w:r>
      <w:r w:rsidR="00722192">
        <w:t xml:space="preserve"> “SAP GUI for Windows”. Here, </w:t>
      </w:r>
      <w:r w:rsidR="00F3571F">
        <w:t>cli</w:t>
      </w:r>
      <w:r w:rsidR="00A6729E">
        <w:t xml:space="preserve">ck on the small “clock” character in front of the entry </w:t>
      </w:r>
      <w:r w:rsidR="007F7655">
        <w:t>“Define General Parameters”:</w:t>
      </w:r>
      <w:r w:rsidR="001B4E0B">
        <w:br/>
      </w:r>
      <w:r w:rsidR="001B4E0B" w:rsidRPr="005E4B6F">
        <w:rPr>
          <w:noProof/>
        </w:rPr>
        <w:drawing>
          <wp:inline distT="0" distB="0" distL="0" distR="0" wp14:anchorId="49263267" wp14:editId="59687461">
            <wp:extent cx="2728800" cy="1368000"/>
            <wp:effectExtent l="133350" t="133350" r="128905" b="13716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8800" cy="1368000"/>
                    </a:xfrm>
                    <a:prstGeom prst="rect">
                      <a:avLst/>
                    </a:prstGeom>
                    <a:ln>
                      <a:noFill/>
                    </a:ln>
                    <a:effectLst>
                      <a:outerShdw blurRad="127000" algn="tl" rotWithShape="0">
                        <a:srgbClr val="000000">
                          <a:alpha val="50000"/>
                        </a:srgbClr>
                      </a:outerShdw>
                    </a:effectLst>
                  </pic:spPr>
                </pic:pic>
              </a:graphicData>
            </a:graphic>
          </wp:inline>
        </w:drawing>
      </w:r>
    </w:p>
    <w:p w14:paraId="3F9A67E8" w14:textId="394EA7C0" w:rsidR="001B4E0B" w:rsidRDefault="001B4E0B" w:rsidP="001B4E0B">
      <w:pPr>
        <w:pStyle w:val="ListParagraph"/>
        <w:numPr>
          <w:ilvl w:val="0"/>
          <w:numId w:val="0"/>
        </w:numPr>
        <w:ind w:left="720"/>
      </w:pPr>
      <w:r>
        <w:t>In the settings “D</w:t>
      </w:r>
      <w:r w:rsidRPr="00584457">
        <w:t xml:space="preserve">efine General Parameters”, the baseline settings are already </w:t>
      </w:r>
      <w:r w:rsidR="00A41BA8">
        <w:t>defined and active</w:t>
      </w:r>
      <w:r w:rsidRPr="00584457">
        <w:t xml:space="preserve">. </w:t>
      </w:r>
      <w:r>
        <w:t xml:space="preserve">For the purpose of this </w:t>
      </w:r>
      <w:proofErr w:type="gramStart"/>
      <w:r>
        <w:t>high level</w:t>
      </w:r>
      <w:proofErr w:type="gramEnd"/>
      <w:r>
        <w:t xml:space="preserve"> scenario, </w:t>
      </w:r>
      <w:r w:rsidR="008A6D0C">
        <w:t xml:space="preserve">it is </w:t>
      </w:r>
      <w:r>
        <w:t>suggested to leave them unchanged</w:t>
      </w:r>
      <w:r w:rsidR="007533EC">
        <w:t xml:space="preserve">. </w:t>
      </w:r>
      <w:r w:rsidRPr="00F467FD">
        <w:rPr>
          <w:noProof/>
        </w:rPr>
        <w:drawing>
          <wp:inline distT="0" distB="0" distL="0" distR="0" wp14:anchorId="17459AB6" wp14:editId="644CFA0D">
            <wp:extent cx="4513859" cy="2551486"/>
            <wp:effectExtent l="133350" t="133350" r="134620" b="134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6691" cy="2558739"/>
                    </a:xfrm>
                    <a:prstGeom prst="rect">
                      <a:avLst/>
                    </a:prstGeom>
                    <a:ln>
                      <a:noFill/>
                    </a:ln>
                    <a:effectLst>
                      <a:outerShdw blurRad="127000" algn="tl" rotWithShape="0">
                        <a:srgbClr val="000000">
                          <a:alpha val="50000"/>
                        </a:srgbClr>
                      </a:outerShdw>
                    </a:effectLst>
                  </pic:spPr>
                </pic:pic>
              </a:graphicData>
            </a:graphic>
          </wp:inline>
        </w:drawing>
      </w:r>
    </w:p>
    <w:p w14:paraId="2190FE1C" w14:textId="68BB8B83" w:rsidR="001B4E0B" w:rsidRDefault="001B4E0B" w:rsidP="001B4E0B">
      <w:pPr>
        <w:pStyle w:val="ListParagraph"/>
        <w:numPr>
          <w:ilvl w:val="0"/>
          <w:numId w:val="10"/>
        </w:numPr>
      </w:pPr>
      <w:r>
        <w:t xml:space="preserve">Finally, </w:t>
      </w:r>
      <w:r w:rsidR="0057269A">
        <w:t xml:space="preserve">you would </w:t>
      </w:r>
      <w:r>
        <w:t xml:space="preserve">define which </w:t>
      </w:r>
      <w:r w:rsidR="007533EC">
        <w:t xml:space="preserve">applications shall be subject to logging. </w:t>
      </w:r>
      <w:r w:rsidR="0082192E">
        <w:br/>
      </w:r>
      <w:r w:rsidR="0024064A">
        <w:t xml:space="preserve">Go to node </w:t>
      </w:r>
      <w:r w:rsidR="0082192E">
        <w:t xml:space="preserve">“UI data protection Logging for SAP S/4HANA” </w:t>
      </w:r>
      <w:r w:rsidR="0082192E" w:rsidRPr="00D02410">
        <w:sym w:font="Wingdings" w:char="F0E0"/>
      </w:r>
      <w:r w:rsidR="0082192E">
        <w:t xml:space="preserve"> SAP GUI for Windows</w:t>
      </w:r>
      <w:r w:rsidR="0024064A">
        <w:t xml:space="preserve"> </w:t>
      </w:r>
      <w:r w:rsidR="0024064A">
        <w:sym w:font="Wingdings" w:char="F0E0"/>
      </w:r>
      <w:r w:rsidR="0024064A">
        <w:t xml:space="preserve"> </w:t>
      </w:r>
      <w:r>
        <w:t>Activate logging on transaction level</w:t>
      </w:r>
      <w:r w:rsidR="0024064A">
        <w:t xml:space="preserve">. </w:t>
      </w:r>
      <w:r w:rsidR="0024064A">
        <w:br/>
      </w:r>
      <w:r w:rsidR="00035486">
        <w:t>If not already existing, c</w:t>
      </w:r>
      <w:r w:rsidR="0024064A">
        <w:t xml:space="preserve">reate </w:t>
      </w:r>
      <w:r>
        <w:t>new entries for the transactions MM02, MM03, CS02, CS03, SE16, and SE16n, and for each entry set the flag for “log active”. Leave the remaining settings on default mode (meaning they are controlled by the above general parameters). Save.</w:t>
      </w:r>
    </w:p>
    <w:p w14:paraId="0748C51A" w14:textId="12141A9D" w:rsidR="001022C5" w:rsidRDefault="00D601EA" w:rsidP="00D601EA">
      <w:pPr>
        <w:pStyle w:val="ListParagraph"/>
        <w:numPr>
          <w:ilvl w:val="0"/>
          <w:numId w:val="0"/>
        </w:numPr>
        <w:ind w:left="720"/>
      </w:pPr>
      <w:r w:rsidRPr="00D601EA">
        <w:rPr>
          <w:noProof/>
        </w:rPr>
        <w:drawing>
          <wp:inline distT="0" distB="0" distL="0" distR="0" wp14:anchorId="558B6C03" wp14:editId="4253F75F">
            <wp:extent cx="4500880" cy="1661027"/>
            <wp:effectExtent l="133350" t="133350" r="128270" b="130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16983" cy="1666970"/>
                    </a:xfrm>
                    <a:prstGeom prst="rect">
                      <a:avLst/>
                    </a:prstGeom>
                    <a:ln>
                      <a:noFill/>
                    </a:ln>
                    <a:effectLst>
                      <a:outerShdw blurRad="127000" algn="tl" rotWithShape="0">
                        <a:srgbClr val="000000">
                          <a:alpha val="50000"/>
                        </a:srgbClr>
                      </a:outerShdw>
                    </a:effectLst>
                  </pic:spPr>
                </pic:pic>
              </a:graphicData>
            </a:graphic>
          </wp:inline>
        </w:drawing>
      </w:r>
      <w:r w:rsidRPr="00D601EA">
        <w:t xml:space="preserve"> </w:t>
      </w:r>
    </w:p>
    <w:p w14:paraId="4B73FC70" w14:textId="44C5412C" w:rsidR="001B4E0B" w:rsidRPr="00987F8B" w:rsidRDefault="001B4E0B" w:rsidP="00403587">
      <w:pPr>
        <w:pStyle w:val="ListParagraph"/>
        <w:numPr>
          <w:ilvl w:val="0"/>
          <w:numId w:val="10"/>
        </w:numPr>
        <w:rPr>
          <w:u w:val="single"/>
        </w:rPr>
      </w:pPr>
      <w:r>
        <w:t>That’s it – you have a minimal viable</w:t>
      </w:r>
      <w:r w:rsidR="00662C0E">
        <w:t xml:space="preserve"> UIDP Logging </w:t>
      </w:r>
      <w:r>
        <w:t xml:space="preserve">installation up and running! </w:t>
      </w:r>
      <w:r w:rsidR="00662C0E">
        <w:t>Every call into the server conducted by</w:t>
      </w:r>
      <w:r w:rsidR="000C505D">
        <w:t xml:space="preserve"> </w:t>
      </w:r>
      <w:r w:rsidR="007715F3">
        <w:t>any of</w:t>
      </w:r>
      <w:r w:rsidR="00662C0E">
        <w:t xml:space="preserve"> the three business users in the activated transactions will now result in a bespoke roundtrip log</w:t>
      </w:r>
      <w:r w:rsidR="006777AF">
        <w:t xml:space="preserve">, and we will have a </w:t>
      </w:r>
      <w:r w:rsidR="000C48ED">
        <w:t xml:space="preserve">look </w:t>
      </w:r>
      <w:r w:rsidR="006777AF">
        <w:t xml:space="preserve">at them </w:t>
      </w:r>
      <w:r w:rsidR="000C48ED">
        <w:t xml:space="preserve">towards the end of the training. </w:t>
      </w:r>
      <w:r w:rsidR="000C48ED">
        <w:br/>
      </w:r>
      <w:r>
        <w:t>There are far more settings and options available, such as alerts, tagging, enrichment of log data etc., that</w:t>
      </w:r>
      <w:r w:rsidR="000C48ED">
        <w:t xml:space="preserve"> do not however fit into this workshop.</w:t>
      </w:r>
    </w:p>
    <w:p w14:paraId="32D511D2" w14:textId="242E25F8" w:rsidR="00987F8B" w:rsidRPr="006E7F7B" w:rsidRDefault="00987F8B" w:rsidP="00987F8B">
      <w:pPr>
        <w:pStyle w:val="ListParagraph"/>
        <w:numPr>
          <w:ilvl w:val="0"/>
          <w:numId w:val="0"/>
        </w:numPr>
        <w:ind w:left="720"/>
        <w:rPr>
          <w:u w:val="single"/>
        </w:rPr>
      </w:pPr>
      <w:r>
        <w:t>Now, let’s move on to masking!</w:t>
      </w:r>
    </w:p>
    <w:p w14:paraId="4C82B9C4" w14:textId="0FA96B5A" w:rsidR="00B6588C" w:rsidRPr="00CA297C" w:rsidRDefault="00B6588C" w:rsidP="00843945">
      <w:pPr>
        <w:pStyle w:val="Heading1"/>
        <w:numPr>
          <w:ilvl w:val="0"/>
          <w:numId w:val="24"/>
        </w:numPr>
        <w:ind w:left="426" w:hanging="426"/>
        <w:rPr>
          <w:u w:val="single"/>
        </w:rPr>
      </w:pPr>
      <w:bookmarkStart w:id="179" w:name="_Part_1:_role"/>
      <w:bookmarkStart w:id="180" w:name="_Toc148094864"/>
      <w:bookmarkEnd w:id="179"/>
      <w:r w:rsidRPr="00CA297C">
        <w:rPr>
          <w:u w:val="single"/>
        </w:rPr>
        <w:t xml:space="preserve">Part 1: </w:t>
      </w:r>
      <w:proofErr w:type="gramStart"/>
      <w:r w:rsidRPr="00CA297C">
        <w:rPr>
          <w:u w:val="single"/>
        </w:rPr>
        <w:t>r</w:t>
      </w:r>
      <w:r w:rsidR="00830353">
        <w:rPr>
          <w:u w:val="single"/>
        </w:rPr>
        <w:t>o</w:t>
      </w:r>
      <w:r w:rsidRPr="00CA297C">
        <w:rPr>
          <w:u w:val="single"/>
        </w:rPr>
        <w:t>le based</w:t>
      </w:r>
      <w:proofErr w:type="gramEnd"/>
      <w:r w:rsidRPr="00CA297C">
        <w:rPr>
          <w:u w:val="single"/>
        </w:rPr>
        <w:t xml:space="preserve"> masking </w:t>
      </w:r>
      <w:r w:rsidR="00AB4368" w:rsidRPr="00CA297C">
        <w:rPr>
          <w:u w:val="single"/>
        </w:rPr>
        <w:t>of fields</w:t>
      </w:r>
      <w:bookmarkEnd w:id="180"/>
    </w:p>
    <w:p w14:paraId="1BF7F0EF" w14:textId="65C6B9A8" w:rsidR="004F2C4F" w:rsidRPr="00E74C7E" w:rsidRDefault="004F2C4F" w:rsidP="00CE34BA">
      <w:pPr>
        <w:pStyle w:val="Heading2"/>
        <w:numPr>
          <w:ilvl w:val="0"/>
          <w:numId w:val="31"/>
        </w:numPr>
        <w:ind w:left="426"/>
      </w:pPr>
      <w:bookmarkStart w:id="181" w:name="_Toc148094865"/>
      <w:r w:rsidRPr="00E74C7E">
        <w:t>Overview and business scenario</w:t>
      </w:r>
      <w:bookmarkEnd w:id="181"/>
    </w:p>
    <w:p w14:paraId="0BEED7B9" w14:textId="4AC0F973" w:rsidR="00D46F29" w:rsidRDefault="00B7608F" w:rsidP="004F2C4F">
      <w:pPr>
        <w:rPr>
          <w:lang w:val="en-US"/>
        </w:rPr>
      </w:pPr>
      <w:r>
        <w:rPr>
          <w:lang w:val="en-US"/>
        </w:rPr>
        <w:t xml:space="preserve">For the </w:t>
      </w:r>
      <w:proofErr w:type="spellStart"/>
      <w:r>
        <w:rPr>
          <w:lang w:val="en-US"/>
        </w:rPr>
        <w:t>CarbonSpeed</w:t>
      </w:r>
      <w:proofErr w:type="spellEnd"/>
      <w:r>
        <w:rPr>
          <w:lang w:val="en-US"/>
        </w:rPr>
        <w:t xml:space="preserve"> </w:t>
      </w:r>
      <w:r w:rsidR="006208CA">
        <w:rPr>
          <w:lang w:val="en-US"/>
        </w:rPr>
        <w:t xml:space="preserve">project, </w:t>
      </w:r>
      <w:r w:rsidR="006E2EF3">
        <w:rPr>
          <w:lang w:val="en-US"/>
        </w:rPr>
        <w:t>the</w:t>
      </w:r>
      <w:r>
        <w:rPr>
          <w:lang w:val="en-US"/>
        </w:rPr>
        <w:t xml:space="preserve"> key </w:t>
      </w:r>
      <w:r w:rsidR="00843CFB">
        <w:rPr>
          <w:lang w:val="en-US"/>
        </w:rPr>
        <w:t xml:space="preserve">target </w:t>
      </w:r>
      <w:r w:rsidR="00712F5E">
        <w:rPr>
          <w:lang w:val="en-US"/>
        </w:rPr>
        <w:t xml:space="preserve">is the </w:t>
      </w:r>
      <w:r w:rsidR="00843CFB">
        <w:rPr>
          <w:lang w:val="en-US"/>
        </w:rPr>
        <w:t xml:space="preserve">radical </w:t>
      </w:r>
      <w:r w:rsidR="00712F5E">
        <w:rPr>
          <w:lang w:val="en-US"/>
        </w:rPr>
        <w:t>reduction of weight</w:t>
      </w:r>
      <w:r w:rsidR="00BA5D4B">
        <w:rPr>
          <w:lang w:val="en-US"/>
        </w:rPr>
        <w:t xml:space="preserve"> </w:t>
      </w:r>
      <w:r w:rsidR="00530FA8">
        <w:rPr>
          <w:lang w:val="en-US"/>
        </w:rPr>
        <w:t xml:space="preserve">of the </w:t>
      </w:r>
      <w:proofErr w:type="spellStart"/>
      <w:r w:rsidR="00530FA8">
        <w:rPr>
          <w:lang w:val="en-US"/>
        </w:rPr>
        <w:t>DeltaSpeed</w:t>
      </w:r>
      <w:proofErr w:type="spellEnd"/>
      <w:r w:rsidR="00530FA8">
        <w:rPr>
          <w:lang w:val="en-US"/>
        </w:rPr>
        <w:t xml:space="preserve"> Alpha </w:t>
      </w:r>
      <w:r w:rsidR="00BA5D4B">
        <w:rPr>
          <w:lang w:val="en-US"/>
        </w:rPr>
        <w:t>– e</w:t>
      </w:r>
      <w:r w:rsidR="00712F5E">
        <w:rPr>
          <w:lang w:val="en-US"/>
        </w:rPr>
        <w:t xml:space="preserve">very gram scraped off the </w:t>
      </w:r>
      <w:r w:rsidR="002E0643">
        <w:rPr>
          <w:lang w:val="en-US"/>
        </w:rPr>
        <w:t xml:space="preserve">bike’s mass is reason to celebrate! This also means that weight information </w:t>
      </w:r>
      <w:proofErr w:type="gramStart"/>
      <w:r w:rsidR="00843CFB">
        <w:rPr>
          <w:lang w:val="en-US"/>
        </w:rPr>
        <w:t>e.g.</w:t>
      </w:r>
      <w:proofErr w:type="gramEnd"/>
      <w:r w:rsidR="00843CFB">
        <w:rPr>
          <w:lang w:val="en-US"/>
        </w:rPr>
        <w:t xml:space="preserve"> </w:t>
      </w:r>
      <w:r w:rsidR="002E0643">
        <w:rPr>
          <w:lang w:val="en-US"/>
        </w:rPr>
        <w:t xml:space="preserve">in </w:t>
      </w:r>
      <w:r w:rsidR="00843CFB">
        <w:rPr>
          <w:lang w:val="en-US"/>
        </w:rPr>
        <w:t xml:space="preserve">the </w:t>
      </w:r>
      <w:r w:rsidR="002E0643">
        <w:rPr>
          <w:lang w:val="en-US"/>
        </w:rPr>
        <w:t xml:space="preserve">material master is sensitive – required to be seen by </w:t>
      </w:r>
      <w:r w:rsidR="00D46F29">
        <w:rPr>
          <w:lang w:val="en-US"/>
        </w:rPr>
        <w:t xml:space="preserve">project members only. </w:t>
      </w:r>
    </w:p>
    <w:p w14:paraId="11E2B128" w14:textId="16F9DAAE" w:rsidR="004F2C4F" w:rsidRDefault="00D46F29" w:rsidP="004F2C4F">
      <w:pPr>
        <w:rPr>
          <w:lang w:val="en-US"/>
        </w:rPr>
      </w:pPr>
      <w:r>
        <w:rPr>
          <w:lang w:val="en-US"/>
        </w:rPr>
        <w:t xml:space="preserve">In this section, </w:t>
      </w:r>
      <w:r w:rsidR="0031106D" w:rsidRPr="00D632E1">
        <w:rPr>
          <w:lang w:val="en-US"/>
        </w:rPr>
        <w:t xml:space="preserve">you will </w:t>
      </w:r>
      <w:r w:rsidR="00E10DA9" w:rsidRPr="00D632E1">
        <w:rPr>
          <w:lang w:val="en-US"/>
        </w:rPr>
        <w:t xml:space="preserve">configure </w:t>
      </w:r>
      <w:r w:rsidR="00BF45AD">
        <w:rPr>
          <w:lang w:val="en-US"/>
        </w:rPr>
        <w:t xml:space="preserve">material </w:t>
      </w:r>
      <w:r w:rsidR="00E66B30" w:rsidRPr="00D632E1">
        <w:rPr>
          <w:lang w:val="en-US"/>
        </w:rPr>
        <w:t xml:space="preserve">weight information </w:t>
      </w:r>
      <w:r w:rsidR="00CA31E3">
        <w:rPr>
          <w:lang w:val="en-US"/>
        </w:rPr>
        <w:t xml:space="preserve">to be considered </w:t>
      </w:r>
      <w:proofErr w:type="gramStart"/>
      <w:r w:rsidR="00E10DA9" w:rsidRPr="00D632E1">
        <w:rPr>
          <w:lang w:val="en-US"/>
        </w:rPr>
        <w:t>sensitive, and</w:t>
      </w:r>
      <w:proofErr w:type="gramEnd"/>
      <w:r w:rsidR="00E10DA9" w:rsidRPr="00D632E1">
        <w:rPr>
          <w:lang w:val="en-US"/>
        </w:rPr>
        <w:t xml:space="preserve"> </w:t>
      </w:r>
      <w:r w:rsidR="00732E31" w:rsidRPr="00D632E1">
        <w:rPr>
          <w:lang w:val="en-US"/>
        </w:rPr>
        <w:t>assign the project members as personnel authorized to see the data – albeit with a twist</w:t>
      </w:r>
      <w:r w:rsidR="00CE17D5" w:rsidRPr="00D632E1">
        <w:rPr>
          <w:lang w:val="en-US"/>
        </w:rPr>
        <w:t xml:space="preserve"> </w:t>
      </w:r>
      <w:r w:rsidR="00E10DA9" w:rsidRPr="00D632E1">
        <w:rPr>
          <w:lang w:val="en-US"/>
        </w:rPr>
        <w:t xml:space="preserve">so </w:t>
      </w:r>
      <w:r w:rsidR="00CE17D5" w:rsidRPr="00D632E1">
        <w:rPr>
          <w:lang w:val="en-US"/>
        </w:rPr>
        <w:t xml:space="preserve">even they do not </w:t>
      </w:r>
      <w:r w:rsidR="00945208" w:rsidRPr="00D632E1">
        <w:rPr>
          <w:lang w:val="en-US"/>
        </w:rPr>
        <w:t xml:space="preserve">always/immediately have </w:t>
      </w:r>
      <w:r w:rsidR="00CE17D5" w:rsidRPr="00D632E1">
        <w:rPr>
          <w:lang w:val="en-US"/>
        </w:rPr>
        <w:t>complete access</w:t>
      </w:r>
      <w:r w:rsidR="00945208" w:rsidRPr="00D632E1">
        <w:rPr>
          <w:lang w:val="en-US"/>
        </w:rPr>
        <w:t>.</w:t>
      </w:r>
    </w:p>
    <w:p w14:paraId="2428FA18" w14:textId="3E00D501" w:rsidR="008F4148" w:rsidRDefault="008F4148" w:rsidP="00CE34BA">
      <w:pPr>
        <w:pStyle w:val="Heading2"/>
        <w:numPr>
          <w:ilvl w:val="0"/>
          <w:numId w:val="31"/>
        </w:numPr>
        <w:ind w:left="426"/>
      </w:pPr>
      <w:bookmarkStart w:id="182" w:name="_Toc148094866"/>
      <w:r>
        <w:t>Test</w:t>
      </w:r>
      <w:r w:rsidR="00CC623F">
        <w:t xml:space="preserve">: </w:t>
      </w:r>
      <w:r>
        <w:t>baseline</w:t>
      </w:r>
      <w:proofErr w:type="gramStart"/>
      <w:r w:rsidR="004824AC">
        <w:t>/”</w:t>
      </w:r>
      <w:r>
        <w:t>vanilla</w:t>
      </w:r>
      <w:proofErr w:type="gramEnd"/>
      <w:r>
        <w:t>” system</w:t>
      </w:r>
      <w:r w:rsidR="004824AC">
        <w:t xml:space="preserve"> </w:t>
      </w:r>
      <w:proofErr w:type="spellStart"/>
      <w:r w:rsidR="004824AC">
        <w:t>behaviour</w:t>
      </w:r>
      <w:bookmarkEnd w:id="182"/>
      <w:proofErr w:type="spellEnd"/>
    </w:p>
    <w:p w14:paraId="37FFD756" w14:textId="60E67EF1" w:rsidR="008F4148" w:rsidRPr="00A31D4D" w:rsidRDefault="008F4148" w:rsidP="008F4148">
      <w:pPr>
        <w:pStyle w:val="ListParagraph"/>
        <w:numPr>
          <w:ilvl w:val="0"/>
          <w:numId w:val="15"/>
        </w:numPr>
      </w:pPr>
      <w:r w:rsidRPr="00A31D4D">
        <w:t xml:space="preserve">Log into </w:t>
      </w:r>
      <w:r w:rsidR="004824AC">
        <w:t xml:space="preserve">a session of </w:t>
      </w:r>
      <w:r w:rsidRPr="00A31D4D">
        <w:t>SAP GUI</w:t>
      </w:r>
      <w:r w:rsidR="004824AC">
        <w:t xml:space="preserve"> with user </w:t>
      </w:r>
      <w:r w:rsidRPr="00A31D4D">
        <w:t>BCOLLINS</w:t>
      </w:r>
      <w:r>
        <w:t xml:space="preserve">. </w:t>
      </w:r>
    </w:p>
    <w:p w14:paraId="06942081" w14:textId="162B3D41" w:rsidR="008F4148" w:rsidRDefault="0031533C" w:rsidP="002F7C91">
      <w:pPr>
        <w:pStyle w:val="ListParagraph"/>
        <w:numPr>
          <w:ilvl w:val="0"/>
          <w:numId w:val="15"/>
        </w:numPr>
      </w:pPr>
      <w:r>
        <w:t>C</w:t>
      </w:r>
      <w:r w:rsidR="008F4148" w:rsidRPr="00A31D4D">
        <w:t>all transaction MM02</w:t>
      </w:r>
      <w:r w:rsidR="00A8255D">
        <w:t xml:space="preserve"> (Change Material)</w:t>
      </w:r>
      <w:r w:rsidR="008F4148" w:rsidRPr="00A31D4D">
        <w:t>, start typing a material number CS-A1 and pick any from the search help list</w:t>
      </w:r>
      <w:r>
        <w:t xml:space="preserve"> and display details. </w:t>
      </w:r>
      <w:r w:rsidR="002F7C91">
        <w:t>You should see all fields in the transaction accessible and in change mode. Pay special attention to the two fields of “</w:t>
      </w:r>
      <w:r w:rsidR="00B46EEB">
        <w:t xml:space="preserve">net weight” and gross weight” as you will be protecting and restricting access to these in the next few steps. </w:t>
      </w:r>
    </w:p>
    <w:p w14:paraId="20EEBA9B" w14:textId="3B2FE3A4" w:rsidR="001D7493" w:rsidRPr="00D3494B" w:rsidRDefault="001D7493" w:rsidP="001D7493">
      <w:pPr>
        <w:pStyle w:val="ListParagraph"/>
        <w:numPr>
          <w:ilvl w:val="0"/>
          <w:numId w:val="0"/>
        </w:numPr>
        <w:ind w:left="720"/>
      </w:pPr>
      <w:r w:rsidRPr="001D7493">
        <w:rPr>
          <w:noProof/>
        </w:rPr>
        <w:drawing>
          <wp:inline distT="0" distB="0" distL="0" distR="0" wp14:anchorId="373CD356" wp14:editId="5FD46477">
            <wp:extent cx="5109210" cy="4331451"/>
            <wp:effectExtent l="133350" t="133350" r="129540" b="1263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10762" cy="4332767"/>
                    </a:xfrm>
                    <a:prstGeom prst="rect">
                      <a:avLst/>
                    </a:prstGeom>
                    <a:ln>
                      <a:noFill/>
                    </a:ln>
                    <a:effectLst>
                      <a:outerShdw blurRad="127000" algn="tl" rotWithShape="0">
                        <a:srgbClr val="000000">
                          <a:alpha val="50000"/>
                        </a:srgbClr>
                      </a:outerShdw>
                    </a:effectLst>
                  </pic:spPr>
                </pic:pic>
              </a:graphicData>
            </a:graphic>
          </wp:inline>
        </w:drawing>
      </w:r>
    </w:p>
    <w:p w14:paraId="40B30514" w14:textId="3158BC02" w:rsidR="004F2C4F" w:rsidRPr="00E74C7E" w:rsidRDefault="004F2C4F" w:rsidP="00CE34BA">
      <w:pPr>
        <w:pStyle w:val="Heading2"/>
        <w:numPr>
          <w:ilvl w:val="0"/>
          <w:numId w:val="31"/>
        </w:numPr>
        <w:ind w:left="426"/>
      </w:pPr>
      <w:bookmarkStart w:id="183" w:name="_Toc148094867"/>
      <w:r w:rsidRPr="00E74C7E">
        <w:t>Configuration steps</w:t>
      </w:r>
      <w:r w:rsidR="00D86B31">
        <w:t xml:space="preserve"> – </w:t>
      </w:r>
      <w:r w:rsidR="00496E84">
        <w:t xml:space="preserve">simple </w:t>
      </w:r>
      <w:r w:rsidR="00D86B31">
        <w:t xml:space="preserve">role based </w:t>
      </w:r>
      <w:proofErr w:type="gramStart"/>
      <w:r w:rsidR="00D86B31">
        <w:t>scenario</w:t>
      </w:r>
      <w:bookmarkEnd w:id="183"/>
      <w:proofErr w:type="gramEnd"/>
    </w:p>
    <w:p w14:paraId="121FBC23" w14:textId="3DDC237B" w:rsidR="00B6588C" w:rsidRPr="00D632E1" w:rsidRDefault="00945208" w:rsidP="005D31BA">
      <w:pPr>
        <w:pStyle w:val="ListParagraph"/>
        <w:numPr>
          <w:ilvl w:val="0"/>
          <w:numId w:val="6"/>
        </w:numPr>
      </w:pPr>
      <w:r w:rsidRPr="00D632E1">
        <w:t xml:space="preserve">Access the Fiori </w:t>
      </w:r>
      <w:r w:rsidR="006C2061" w:rsidRPr="00D632E1">
        <w:t>Launchpad and logon as Peter Munroe (BPINST)</w:t>
      </w:r>
      <w:r w:rsidR="008D7354" w:rsidRPr="00D632E1">
        <w:t>.</w:t>
      </w:r>
    </w:p>
    <w:p w14:paraId="5516F75B" w14:textId="3CB05EA7" w:rsidR="003B663B" w:rsidRPr="00D632E1" w:rsidRDefault="003B663B" w:rsidP="005D31BA">
      <w:pPr>
        <w:pStyle w:val="ListParagraph"/>
        <w:numPr>
          <w:ilvl w:val="0"/>
          <w:numId w:val="6"/>
        </w:numPr>
      </w:pPr>
      <w:r w:rsidRPr="00D632E1">
        <w:t>In the Fiori Launchpad start screen, choose</w:t>
      </w:r>
      <w:r w:rsidR="00B6588C" w:rsidRPr="00D632E1">
        <w:t xml:space="preserve"> </w:t>
      </w:r>
      <w:r w:rsidRPr="00D632E1">
        <w:t>the tab for UIDP Masking Configuration, and then the tile for “Manage Sensitive Attributes”</w:t>
      </w:r>
      <w:r w:rsidR="00AB0FD5" w:rsidRPr="00D632E1">
        <w:t>:</w:t>
      </w:r>
    </w:p>
    <w:p w14:paraId="5043B008" w14:textId="60CA2D34" w:rsidR="00211892" w:rsidRDefault="002E3AE3" w:rsidP="005D31BA">
      <w:pPr>
        <w:ind w:left="720"/>
      </w:pPr>
      <w:r>
        <w:rPr>
          <w:noProof/>
        </w:rPr>
        <mc:AlternateContent>
          <mc:Choice Requires="wpi">
            <w:drawing>
              <wp:anchor distT="0" distB="0" distL="114300" distR="114300" simplePos="0" relativeHeight="251496960" behindDoc="0" locked="1" layoutInCell="1" allowOverlap="1" wp14:anchorId="0ECDBDD9" wp14:editId="762AAAD3">
                <wp:simplePos x="0" y="0"/>
                <wp:positionH relativeFrom="column">
                  <wp:posOffset>677013</wp:posOffset>
                </wp:positionH>
                <wp:positionV relativeFrom="paragraph">
                  <wp:posOffset>774990</wp:posOffset>
                </wp:positionV>
                <wp:extent cx="932400" cy="1051200"/>
                <wp:effectExtent l="38100" t="38100" r="58420" b="53975"/>
                <wp:wrapNone/>
                <wp:docPr id="315" name="Ink 315"/>
                <wp:cNvGraphicFramePr/>
                <a:graphic xmlns:a="http://schemas.openxmlformats.org/drawingml/2006/main">
                  <a:graphicData uri="http://schemas.microsoft.com/office/word/2010/wordprocessingInk">
                    <w14:contentPart bwMode="auto" r:id="rId64">
                      <w14:nvContentPartPr>
                        <w14:cNvContentPartPr/>
                      </w14:nvContentPartPr>
                      <w14:xfrm>
                        <a:off x="0" y="0"/>
                        <a:ext cx="932400" cy="1051200"/>
                      </w14:xfrm>
                    </w14:contentPart>
                  </a:graphicData>
                </a:graphic>
                <wp14:sizeRelH relativeFrom="margin">
                  <wp14:pctWidth>0</wp14:pctWidth>
                </wp14:sizeRelH>
                <wp14:sizeRelV relativeFrom="margin">
                  <wp14:pctHeight>0</wp14:pctHeight>
                </wp14:sizeRelV>
              </wp:anchor>
            </w:drawing>
          </mc:Choice>
          <mc:Fallback>
            <w:pict>
              <v:shape w14:anchorId="603D9EDE" id="Ink 315" o:spid="_x0000_s1026" type="#_x0000_t75" style="position:absolute;margin-left:52.6pt;margin-top:60.3pt;width:74.8pt;height:84.15pt;z-index:2514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">
                <v:imagedata r:id="rId65" o:title=""/>
                <w10:anchorlock/>
              </v:shape>
            </w:pict>
          </mc:Fallback>
        </mc:AlternateContent>
      </w:r>
      <w:r w:rsidR="00F63EF7" w:rsidRPr="00D632E1">
        <w:rPr>
          <w:noProof/>
        </w:rPr>
        <w:drawing>
          <wp:inline distT="0" distB="0" distL="0" distR="0" wp14:anchorId="06FA2980" wp14:editId="6804BC60">
            <wp:extent cx="5731510" cy="2111375"/>
            <wp:effectExtent l="133350" t="133350" r="135890" b="136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11375"/>
                    </a:xfrm>
                    <a:prstGeom prst="rect">
                      <a:avLst/>
                    </a:prstGeom>
                    <a:ln>
                      <a:noFill/>
                    </a:ln>
                    <a:effectLst>
                      <a:outerShdw blurRad="127000" algn="tl" rotWithShape="0">
                        <a:srgbClr val="000000">
                          <a:alpha val="50000"/>
                        </a:srgbClr>
                      </a:outerShdw>
                    </a:effectLst>
                  </pic:spPr>
                </pic:pic>
              </a:graphicData>
            </a:graphic>
          </wp:inline>
        </w:drawing>
      </w:r>
    </w:p>
    <w:p w14:paraId="4992B963" w14:textId="411ACCFC" w:rsidR="00FB6A62" w:rsidRPr="00D632E1" w:rsidRDefault="0072795F" w:rsidP="005D31BA">
      <w:pPr>
        <w:pStyle w:val="ListParagraph"/>
        <w:numPr>
          <w:ilvl w:val="0"/>
          <w:numId w:val="6"/>
        </w:numPr>
      </w:pPr>
      <w:r>
        <w:rPr>
          <w:noProof/>
        </w:rPr>
        <w:t>In the app screen</w:t>
      </w:r>
      <w:r w:rsidR="00880821" w:rsidRPr="00D632E1">
        <w:t xml:space="preserve">, check that your user is assigned to a transport </w:t>
      </w:r>
      <w:r w:rsidR="006B0D6B" w:rsidRPr="00D632E1">
        <w:t xml:space="preserve">request </w:t>
      </w:r>
      <w:r w:rsidR="00880821" w:rsidRPr="00D632E1">
        <w:t>(where configurations are stored so they can be</w:t>
      </w:r>
      <w:r w:rsidR="006B0D6B" w:rsidRPr="00D632E1">
        <w:t xml:space="preserve"> transported from config clients through the system landscape into the productive clients</w:t>
      </w:r>
      <w:r w:rsidR="00BF45AD">
        <w:t>)</w:t>
      </w:r>
      <w:r w:rsidR="006B0D6B" w:rsidRPr="00D632E1">
        <w:t>.</w:t>
      </w:r>
      <w:r w:rsidR="00880821" w:rsidRPr="00D632E1">
        <w:t xml:space="preserve"> </w:t>
      </w:r>
      <w:r w:rsidR="00F63EF7" w:rsidRPr="00D632E1">
        <w:rPr>
          <w:noProof/>
        </w:rPr>
        <w:drawing>
          <wp:inline distT="0" distB="0" distL="0" distR="0" wp14:anchorId="53BEFAC6" wp14:editId="4F47E032">
            <wp:extent cx="5731510" cy="1413510"/>
            <wp:effectExtent l="133350" t="133350" r="135890" b="129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413510"/>
                    </a:xfrm>
                    <a:prstGeom prst="rect">
                      <a:avLst/>
                    </a:prstGeom>
                    <a:ln>
                      <a:noFill/>
                    </a:ln>
                    <a:effectLst>
                      <a:outerShdw blurRad="127000" algn="tl" rotWithShape="0">
                        <a:srgbClr val="000000">
                          <a:alpha val="50000"/>
                        </a:srgbClr>
                      </a:outerShdw>
                    </a:effectLst>
                  </pic:spPr>
                </pic:pic>
              </a:graphicData>
            </a:graphic>
          </wp:inline>
        </w:drawing>
      </w:r>
      <w:r w:rsidR="00FB6A62" w:rsidRPr="00D632E1">
        <w:rPr>
          <w:noProof/>
        </w:rPr>
        <w:drawing>
          <wp:inline distT="0" distB="0" distL="0" distR="0" wp14:anchorId="7753F7A8" wp14:editId="2C089E8D">
            <wp:extent cx="1803600" cy="1767600"/>
            <wp:effectExtent l="133350" t="133350" r="139700" b="1377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03600" cy="1767600"/>
                    </a:xfrm>
                    <a:prstGeom prst="rect">
                      <a:avLst/>
                    </a:prstGeom>
                    <a:ln>
                      <a:noFill/>
                    </a:ln>
                    <a:effectLst>
                      <a:outerShdw blurRad="127000" algn="tl" rotWithShape="0">
                        <a:srgbClr val="000000">
                          <a:alpha val="50000"/>
                        </a:srgbClr>
                      </a:outerShdw>
                    </a:effectLst>
                  </pic:spPr>
                </pic:pic>
              </a:graphicData>
            </a:graphic>
          </wp:inline>
        </w:drawing>
      </w:r>
      <w:r w:rsidR="0061037D">
        <w:rPr>
          <w:noProof/>
        </w:rPr>
        <mc:AlternateContent>
          <mc:Choice Requires="wpi">
            <w:drawing>
              <wp:anchor distT="0" distB="0" distL="114300" distR="114300" simplePos="0" relativeHeight="251847168" behindDoc="0" locked="1" layoutInCell="1" allowOverlap="1" wp14:anchorId="15C7F8FE" wp14:editId="0BAB43DD">
                <wp:simplePos x="0" y="0"/>
                <wp:positionH relativeFrom="column">
                  <wp:posOffset>5897245</wp:posOffset>
                </wp:positionH>
                <wp:positionV relativeFrom="paragraph">
                  <wp:posOffset>681355</wp:posOffset>
                </wp:positionV>
                <wp:extent cx="240665" cy="313055"/>
                <wp:effectExtent l="57150" t="57150" r="0" b="48895"/>
                <wp:wrapNone/>
                <wp:docPr id="316" name="Ink 316"/>
                <wp:cNvGraphicFramePr/>
                <a:graphic xmlns:a="http://schemas.openxmlformats.org/drawingml/2006/main">
                  <a:graphicData uri="http://schemas.microsoft.com/office/word/2010/wordprocessingInk">
                    <w14:contentPart bwMode="auto" r:id="rId69">
                      <w14:nvContentPartPr>
                        <w14:cNvContentPartPr/>
                      </w14:nvContentPartPr>
                      <w14:xfrm>
                        <a:off x="0" y="0"/>
                        <a:ext cx="240665" cy="313055"/>
                      </w14:xfrm>
                    </w14:contentPart>
                  </a:graphicData>
                </a:graphic>
                <wp14:sizeRelH relativeFrom="margin">
                  <wp14:pctWidth>0</wp14:pctWidth>
                </wp14:sizeRelH>
                <wp14:sizeRelV relativeFrom="margin">
                  <wp14:pctHeight>0</wp14:pctHeight>
                </wp14:sizeRelV>
              </wp:anchor>
            </w:drawing>
          </mc:Choice>
          <mc:Fallback>
            <w:pict>
              <v:shape w14:anchorId="0B43B909" id="Ink 316" o:spid="_x0000_s1026" type="#_x0000_t75" style="position:absolute;margin-left:463.65pt;margin-top:52.95pt;width:20.35pt;height:26.0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">
                <v:imagedata r:id="rId70" o:title=""/>
                <w10:anchorlock/>
              </v:shape>
            </w:pict>
          </mc:Fallback>
        </mc:AlternateContent>
      </w:r>
    </w:p>
    <w:p w14:paraId="5058346D" w14:textId="7F1B634C" w:rsidR="003E4A73" w:rsidRPr="00D632E1" w:rsidRDefault="00293C96" w:rsidP="005D31BA">
      <w:pPr>
        <w:pStyle w:val="ListParagraph"/>
        <w:numPr>
          <w:ilvl w:val="0"/>
          <w:numId w:val="6"/>
        </w:numPr>
      </w:pPr>
      <w:r w:rsidRPr="00D632E1">
        <w:t xml:space="preserve">As a first step, you will </w:t>
      </w:r>
      <w:r w:rsidR="00325EEE">
        <w:t xml:space="preserve">define </w:t>
      </w:r>
      <w:r w:rsidR="003E4A73" w:rsidRPr="00D632E1">
        <w:t>information on materials’ gross weight</w:t>
      </w:r>
      <w:r w:rsidR="00325EEE">
        <w:t xml:space="preserve"> as sensitive</w:t>
      </w:r>
      <w:r w:rsidR="001D74CF">
        <w:t>.</w:t>
      </w:r>
    </w:p>
    <w:p w14:paraId="65DD3748" w14:textId="0E9A4BBC" w:rsidR="00770A5E" w:rsidRPr="00D632E1" w:rsidRDefault="00CC774D" w:rsidP="005D31BA">
      <w:pPr>
        <w:ind w:left="720"/>
      </w:pPr>
      <w:r w:rsidRPr="00D632E1">
        <w:t xml:space="preserve">In the “manage </w:t>
      </w:r>
      <w:r w:rsidR="006F6A89" w:rsidRPr="00D632E1">
        <w:t>sensitive</w:t>
      </w:r>
      <w:r w:rsidRPr="00D632E1">
        <w:t xml:space="preserve"> attributes” app, choose to create a new </w:t>
      </w:r>
      <w:r w:rsidR="006F6A89" w:rsidRPr="00D632E1">
        <w:t>entry</w:t>
      </w:r>
      <w:r w:rsidR="000E293F" w:rsidRPr="00D632E1">
        <w:t xml:space="preserve">, insert name/description and </w:t>
      </w:r>
      <w:r w:rsidR="00770A5E" w:rsidRPr="00D632E1">
        <w:t>press “create”.</w:t>
      </w:r>
      <w:r w:rsidR="006F6A89" w:rsidRPr="00D632E1">
        <w:t xml:space="preserve"> </w:t>
      </w:r>
    </w:p>
    <w:p w14:paraId="13A5D476" w14:textId="0CE2E14F" w:rsidR="000F533E" w:rsidRPr="00D632E1" w:rsidRDefault="002A675B" w:rsidP="0001762F">
      <w:pPr>
        <w:pStyle w:val="ListParagraph"/>
        <w:numPr>
          <w:ilvl w:val="0"/>
          <w:numId w:val="0"/>
        </w:numPr>
        <w:ind w:left="720"/>
      </w:pPr>
      <w:r>
        <w:rPr>
          <w:noProof/>
        </w:rPr>
        <mc:AlternateContent>
          <mc:Choice Requires="wpi">
            <w:drawing>
              <wp:anchor distT="0" distB="0" distL="114300" distR="114300" simplePos="0" relativeHeight="251506176" behindDoc="0" locked="1" layoutInCell="1" allowOverlap="1" wp14:anchorId="62A760DC" wp14:editId="4917330D">
                <wp:simplePos x="0" y="0"/>
                <wp:positionH relativeFrom="column">
                  <wp:posOffset>5581015</wp:posOffset>
                </wp:positionH>
                <wp:positionV relativeFrom="paragraph">
                  <wp:posOffset>1553046</wp:posOffset>
                </wp:positionV>
                <wp:extent cx="367200" cy="364680"/>
                <wp:effectExtent l="38100" t="38100" r="13970" b="54610"/>
                <wp:wrapNone/>
                <wp:docPr id="317" name="Ink 317"/>
                <wp:cNvGraphicFramePr/>
                <a:graphic xmlns:a="http://schemas.openxmlformats.org/drawingml/2006/main">
                  <a:graphicData uri="http://schemas.microsoft.com/office/word/2010/wordprocessingInk">
                    <w14:contentPart bwMode="auto" r:id="rId71">
                      <w14:nvContentPartPr>
                        <w14:cNvContentPartPr/>
                      </w14:nvContentPartPr>
                      <w14:xfrm>
                        <a:off x="0" y="0"/>
                        <a:ext cx="367200" cy="364680"/>
                      </w14:xfrm>
                    </w14:contentPart>
                  </a:graphicData>
                </a:graphic>
              </wp:anchor>
            </w:drawing>
          </mc:Choice>
          <mc:Fallback>
            <w:pict>
              <v:shape w14:anchorId="4B15DBA9" id="Ink 317" o:spid="_x0000_s1026" type="#_x0000_t75" style="position:absolute;margin-left:438.75pt;margin-top:121.6pt;width:30.3pt;height:30.1pt;z-index:2515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">
                <v:imagedata r:id="rId72" o:title=""/>
                <w10:anchorlock/>
              </v:shape>
            </w:pict>
          </mc:Fallback>
        </mc:AlternateContent>
      </w:r>
      <w:r w:rsidR="00740CDA">
        <w:t>(</w:t>
      </w:r>
      <w:proofErr w:type="gramStart"/>
      <w:r w:rsidR="00770A5E" w:rsidRPr="00D632E1">
        <w:t>we</w:t>
      </w:r>
      <w:proofErr w:type="gramEnd"/>
      <w:r w:rsidR="00770A5E" w:rsidRPr="00D632E1">
        <w:t xml:space="preserve"> </w:t>
      </w:r>
      <w:r w:rsidR="006F6A89" w:rsidRPr="00D632E1">
        <w:t xml:space="preserve">suggest </w:t>
      </w:r>
      <w:r w:rsidR="00A42189">
        <w:t>using</w:t>
      </w:r>
      <w:r w:rsidR="006F6A89" w:rsidRPr="00D632E1">
        <w:t xml:space="preserve"> the </w:t>
      </w:r>
      <w:r w:rsidR="0012393E" w:rsidRPr="00D632E1">
        <w:t>below names &amp; descriptions</w:t>
      </w:r>
      <w:r w:rsidR="00740CDA">
        <w:t xml:space="preserve">; however </w:t>
      </w:r>
      <w:r w:rsidR="00382020" w:rsidRPr="00D632E1">
        <w:t xml:space="preserve">you may choose your own ones as long as you </w:t>
      </w:r>
      <w:r w:rsidR="00B94E36" w:rsidRPr="00D632E1">
        <w:t>adhere to a few naming conventions</w:t>
      </w:r>
      <w:r w:rsidR="00133596">
        <w:t xml:space="preserve"> which the system will ensure</w:t>
      </w:r>
      <w:r w:rsidR="00740CDA">
        <w:t>)</w:t>
      </w:r>
      <w:r w:rsidR="00133596">
        <w:t>.</w:t>
      </w:r>
      <w:r>
        <w:br/>
      </w:r>
      <w:r w:rsidR="00FB6A62" w:rsidRPr="00D632E1">
        <w:rPr>
          <w:noProof/>
        </w:rPr>
        <w:drawing>
          <wp:inline distT="0" distB="0" distL="0" distR="0" wp14:anchorId="2D4D2C66" wp14:editId="1A0E4DF2">
            <wp:extent cx="5731510" cy="1413510"/>
            <wp:effectExtent l="133350" t="133350" r="135890" b="129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413510"/>
                    </a:xfrm>
                    <a:prstGeom prst="rect">
                      <a:avLst/>
                    </a:prstGeom>
                    <a:ln>
                      <a:noFill/>
                    </a:ln>
                    <a:effectLst>
                      <a:outerShdw blurRad="127000" algn="tl" rotWithShape="0">
                        <a:srgbClr val="000000">
                          <a:alpha val="50000"/>
                        </a:srgbClr>
                      </a:outerShdw>
                    </a:effectLst>
                  </pic:spPr>
                </pic:pic>
              </a:graphicData>
            </a:graphic>
          </wp:inline>
        </w:drawing>
      </w:r>
    </w:p>
    <w:p w14:paraId="51350341" w14:textId="77777777" w:rsidR="005F4EBC" w:rsidRDefault="007064FA" w:rsidP="005F4EBC">
      <w:pPr>
        <w:pStyle w:val="ListParagraph"/>
        <w:numPr>
          <w:ilvl w:val="0"/>
          <w:numId w:val="0"/>
        </w:numPr>
        <w:ind w:left="720"/>
      </w:pPr>
      <w:r>
        <w:rPr>
          <w:noProof/>
        </w:rPr>
        <mc:AlternateContent>
          <mc:Choice Requires="wpi">
            <w:drawing>
              <wp:anchor distT="0" distB="0" distL="114300" distR="114300" simplePos="0" relativeHeight="251515392" behindDoc="0" locked="1" layoutInCell="1" allowOverlap="1" wp14:anchorId="28F71E14" wp14:editId="31D0F6AF">
                <wp:simplePos x="0" y="0"/>
                <wp:positionH relativeFrom="column">
                  <wp:posOffset>1522681</wp:posOffset>
                </wp:positionH>
                <wp:positionV relativeFrom="paragraph">
                  <wp:posOffset>936564</wp:posOffset>
                </wp:positionV>
                <wp:extent cx="308520" cy="241920"/>
                <wp:effectExtent l="57150" t="38100" r="15875" b="44450"/>
                <wp:wrapNone/>
                <wp:docPr id="318" name="Ink 318"/>
                <wp:cNvGraphicFramePr/>
                <a:graphic xmlns:a="http://schemas.openxmlformats.org/drawingml/2006/main">
                  <a:graphicData uri="http://schemas.microsoft.com/office/word/2010/wordprocessingInk">
                    <w14:contentPart bwMode="auto" r:id="rId73">
                      <w14:nvContentPartPr>
                        <w14:cNvContentPartPr/>
                      </w14:nvContentPartPr>
                      <w14:xfrm>
                        <a:off x="0" y="0"/>
                        <a:ext cx="308520" cy="241920"/>
                      </w14:xfrm>
                    </w14:contentPart>
                  </a:graphicData>
                </a:graphic>
              </wp:anchor>
            </w:drawing>
          </mc:Choice>
          <mc:Fallback>
            <w:pict>
              <v:shape w14:anchorId="4FCA4C03" id="Ink 318" o:spid="_x0000_s1026" type="#_x0000_t75" style="position:absolute;margin-left:119.2pt;margin-top:73.05pt;width:25.75pt;height:20.5pt;z-index:2515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">
                <v:imagedata r:id="rId74" o:title=""/>
                <w10:anchorlock/>
              </v:shape>
            </w:pict>
          </mc:Fallback>
        </mc:AlternateContent>
      </w:r>
      <w:r w:rsidR="00FB6A62" w:rsidRPr="00D632E1">
        <w:rPr>
          <w:noProof/>
        </w:rPr>
        <w:drawing>
          <wp:inline distT="0" distB="0" distL="0" distR="0" wp14:anchorId="271E8C7B" wp14:editId="3B87C4F7">
            <wp:extent cx="1630680" cy="1051162"/>
            <wp:effectExtent l="133350" t="133350" r="140970" b="130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34744" cy="1053782"/>
                    </a:xfrm>
                    <a:prstGeom prst="rect">
                      <a:avLst/>
                    </a:prstGeom>
                    <a:ln>
                      <a:noFill/>
                    </a:ln>
                    <a:effectLst>
                      <a:outerShdw blurRad="127000" algn="tl" rotWithShape="0">
                        <a:srgbClr val="000000">
                          <a:alpha val="50000"/>
                        </a:srgbClr>
                      </a:outerShdw>
                    </a:effectLst>
                  </pic:spPr>
                </pic:pic>
              </a:graphicData>
            </a:graphic>
          </wp:inline>
        </w:drawing>
      </w:r>
    </w:p>
    <w:p w14:paraId="689E8741" w14:textId="77777777" w:rsidR="005F4EBC" w:rsidRDefault="000F533E" w:rsidP="005F4EBC">
      <w:pPr>
        <w:pStyle w:val="ListParagraph"/>
        <w:numPr>
          <w:ilvl w:val="0"/>
          <w:numId w:val="6"/>
        </w:numPr>
      </w:pPr>
      <w:r w:rsidRPr="00D632E1">
        <w:t>Result: you have defined a new “sensitive attribute”</w:t>
      </w:r>
      <w:r w:rsidR="007064FA">
        <w:t>.</w:t>
      </w:r>
    </w:p>
    <w:p w14:paraId="64224823" w14:textId="4B431C39" w:rsidR="00F63EF7" w:rsidRPr="00D632E1" w:rsidRDefault="002B505D" w:rsidP="005F4EBC">
      <w:pPr>
        <w:pStyle w:val="ListParagraph"/>
        <w:numPr>
          <w:ilvl w:val="0"/>
          <w:numId w:val="6"/>
        </w:numPr>
      </w:pPr>
      <w:r>
        <w:rPr>
          <w:noProof/>
        </w:rPr>
        <mc:AlternateContent>
          <mc:Choice Requires="wpi">
            <w:drawing>
              <wp:anchor distT="0" distB="0" distL="114300" distR="114300" simplePos="0" relativeHeight="251524608" behindDoc="0" locked="1" layoutInCell="1" allowOverlap="1" wp14:anchorId="6B866730" wp14:editId="38947323">
                <wp:simplePos x="0" y="0"/>
                <wp:positionH relativeFrom="column">
                  <wp:posOffset>5869305</wp:posOffset>
                </wp:positionH>
                <wp:positionV relativeFrom="paragraph">
                  <wp:posOffset>1629219</wp:posOffset>
                </wp:positionV>
                <wp:extent cx="486000" cy="394200"/>
                <wp:effectExtent l="38100" t="38100" r="47625" b="44450"/>
                <wp:wrapNone/>
                <wp:docPr id="319" name="Ink 319"/>
                <wp:cNvGraphicFramePr/>
                <a:graphic xmlns:a="http://schemas.openxmlformats.org/drawingml/2006/main">
                  <a:graphicData uri="http://schemas.microsoft.com/office/word/2010/wordprocessingInk">
                    <w14:contentPart bwMode="auto" r:id="rId76">
                      <w14:nvContentPartPr>
                        <w14:cNvContentPartPr/>
                      </w14:nvContentPartPr>
                      <w14:xfrm>
                        <a:off x="0" y="0"/>
                        <a:ext cx="486000" cy="394200"/>
                      </w14:xfrm>
                    </w14:contentPart>
                  </a:graphicData>
                </a:graphic>
              </wp:anchor>
            </w:drawing>
          </mc:Choice>
          <mc:Fallback>
            <w:pict>
              <v:shape w14:anchorId="59CD57D3" id="Ink 319" o:spid="_x0000_s1026" type="#_x0000_t75" style="position:absolute;margin-left:461.45pt;margin-top:127.6pt;width:39.65pt;height:32.5pt;z-index:2515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">
                <v:imagedata r:id="rId77" o:title=""/>
                <w10:anchorlock/>
              </v:shape>
            </w:pict>
          </mc:Fallback>
        </mc:AlternateContent>
      </w:r>
      <w:r w:rsidR="007064FA" w:rsidRPr="00D632E1">
        <w:t>Access the details of your new attribute to fill in additional required information.</w:t>
      </w:r>
      <w:r w:rsidR="007064FA">
        <w:br/>
      </w:r>
      <w:r w:rsidR="00FB6A62" w:rsidRPr="00D632E1">
        <w:rPr>
          <w:noProof/>
        </w:rPr>
        <w:drawing>
          <wp:inline distT="0" distB="0" distL="0" distR="0" wp14:anchorId="6286399E" wp14:editId="3211DE35">
            <wp:extent cx="5731510" cy="1595755"/>
            <wp:effectExtent l="133350" t="133350" r="135890" b="137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595755"/>
                    </a:xfrm>
                    <a:prstGeom prst="rect">
                      <a:avLst/>
                    </a:prstGeom>
                    <a:ln>
                      <a:noFill/>
                    </a:ln>
                    <a:effectLst>
                      <a:outerShdw blurRad="127000" algn="tl" rotWithShape="0">
                        <a:srgbClr val="000000">
                          <a:alpha val="50000"/>
                        </a:srgbClr>
                      </a:outerShdw>
                    </a:effectLst>
                  </pic:spPr>
                </pic:pic>
              </a:graphicData>
            </a:graphic>
          </wp:inline>
        </w:drawing>
      </w:r>
    </w:p>
    <w:p w14:paraId="2BF91DF3" w14:textId="2C95C9B7" w:rsidR="005437E3" w:rsidRDefault="003D5323" w:rsidP="005437E3">
      <w:pPr>
        <w:pStyle w:val="ListParagraph"/>
        <w:numPr>
          <w:ilvl w:val="0"/>
          <w:numId w:val="6"/>
        </w:numPr>
      </w:pPr>
      <w:r w:rsidRPr="00D632E1">
        <w:t xml:space="preserve">In a first step, </w:t>
      </w:r>
      <w:r w:rsidR="0079706D" w:rsidRPr="00D632E1">
        <w:t xml:space="preserve">you will create the configuration required for the system to understand which data </w:t>
      </w:r>
      <w:r w:rsidR="00EC7053" w:rsidRPr="00D632E1">
        <w:t xml:space="preserve">pertain to this attribute and </w:t>
      </w:r>
      <w:r w:rsidR="00DC52C1" w:rsidRPr="00D632E1">
        <w:t xml:space="preserve">are to be treated by the mechanisms defined in </w:t>
      </w:r>
      <w:r w:rsidR="00133596">
        <w:t xml:space="preserve">a following </w:t>
      </w:r>
      <w:r w:rsidR="00DC52C1" w:rsidRPr="00D632E1">
        <w:t xml:space="preserve">step. </w:t>
      </w:r>
    </w:p>
    <w:p w14:paraId="576A63FE" w14:textId="155E1853" w:rsidR="00FA381D" w:rsidRDefault="00F52A98" w:rsidP="005437E3">
      <w:pPr>
        <w:pStyle w:val="ListParagraph"/>
        <w:numPr>
          <w:ilvl w:val="0"/>
          <w:numId w:val="6"/>
        </w:numPr>
      </w:pPr>
      <w:r>
        <w:rPr>
          <w:noProof/>
        </w:rPr>
        <mc:AlternateContent>
          <mc:Choice Requires="wpi">
            <w:drawing>
              <wp:anchor distT="0" distB="0" distL="114300" distR="114300" simplePos="0" relativeHeight="251543040" behindDoc="0" locked="1" layoutInCell="1" allowOverlap="1" wp14:anchorId="7601F0D6" wp14:editId="4351AEDB">
                <wp:simplePos x="0" y="0"/>
                <wp:positionH relativeFrom="column">
                  <wp:posOffset>2179955</wp:posOffset>
                </wp:positionH>
                <wp:positionV relativeFrom="paragraph">
                  <wp:posOffset>4936802</wp:posOffset>
                </wp:positionV>
                <wp:extent cx="345600" cy="406800"/>
                <wp:effectExtent l="57150" t="38100" r="35560" b="50800"/>
                <wp:wrapNone/>
                <wp:docPr id="325" name="Ink 325"/>
                <wp:cNvGraphicFramePr/>
                <a:graphic xmlns:a="http://schemas.openxmlformats.org/drawingml/2006/main">
                  <a:graphicData uri="http://schemas.microsoft.com/office/word/2010/wordprocessingInk">
                    <w14:contentPart bwMode="auto" r:id="rId79">
                      <w14:nvContentPartPr>
                        <w14:cNvContentPartPr/>
                      </w14:nvContentPartPr>
                      <w14:xfrm>
                        <a:off x="0" y="0"/>
                        <a:ext cx="345600" cy="406800"/>
                      </w14:xfrm>
                    </w14:contentPart>
                  </a:graphicData>
                </a:graphic>
                <wp14:sizeRelH relativeFrom="margin">
                  <wp14:pctWidth>0</wp14:pctWidth>
                </wp14:sizeRelH>
                <wp14:sizeRelV relativeFrom="margin">
                  <wp14:pctHeight>0</wp14:pctHeight>
                </wp14:sizeRelV>
              </wp:anchor>
            </w:drawing>
          </mc:Choice>
          <mc:Fallback>
            <w:pict>
              <v:shape w14:anchorId="2961D12F" id="Ink 325" o:spid="_x0000_s1026" type="#_x0000_t75" style="position:absolute;margin-left:170.95pt;margin-top:388pt;width:28.6pt;height:33.45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">
                <v:imagedata r:id="rId80" o:title=""/>
                <w10:anchorlock/>
              </v:shape>
            </w:pict>
          </mc:Fallback>
        </mc:AlternateContent>
      </w:r>
      <w:r>
        <w:rPr>
          <w:noProof/>
        </w:rPr>
        <mc:AlternateContent>
          <mc:Choice Requires="wpi">
            <w:drawing>
              <wp:anchor distT="0" distB="0" distL="114300" distR="114300" simplePos="0" relativeHeight="251533824" behindDoc="0" locked="1" layoutInCell="1" allowOverlap="1" wp14:anchorId="6CD7FD7B" wp14:editId="2FADE931">
                <wp:simplePos x="0" y="0"/>
                <wp:positionH relativeFrom="column">
                  <wp:posOffset>5478145</wp:posOffset>
                </wp:positionH>
                <wp:positionV relativeFrom="paragraph">
                  <wp:posOffset>2849642</wp:posOffset>
                </wp:positionV>
                <wp:extent cx="345600" cy="406800"/>
                <wp:effectExtent l="57150" t="38100" r="35560" b="50800"/>
                <wp:wrapNone/>
                <wp:docPr id="323" name="Ink 323"/>
                <wp:cNvGraphicFramePr/>
                <a:graphic xmlns:a="http://schemas.openxmlformats.org/drawingml/2006/main">
                  <a:graphicData uri="http://schemas.microsoft.com/office/word/2010/wordprocessingInk">
                    <w14:contentPart bwMode="auto" r:id="rId81">
                      <w14:nvContentPartPr>
                        <w14:cNvContentPartPr/>
                      </w14:nvContentPartPr>
                      <w14:xfrm>
                        <a:off x="0" y="0"/>
                        <a:ext cx="345600" cy="406800"/>
                      </w14:xfrm>
                    </w14:contentPart>
                  </a:graphicData>
                </a:graphic>
                <wp14:sizeRelH relativeFrom="margin">
                  <wp14:pctWidth>0</wp14:pctWidth>
                </wp14:sizeRelH>
                <wp14:sizeRelV relativeFrom="margin">
                  <wp14:pctHeight>0</wp14:pctHeight>
                </wp14:sizeRelV>
              </wp:anchor>
            </w:drawing>
          </mc:Choice>
          <mc:Fallback>
            <w:pict>
              <v:shape w14:anchorId="16959129" id="Ink 323" o:spid="_x0000_s1026" type="#_x0000_t75" style="position:absolute;margin-left:430.65pt;margin-top:223.7pt;width:28.6pt;height:33.45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">
                <v:imagedata r:id="rId82" o:title=""/>
                <w10:anchorlock/>
              </v:shape>
            </w:pict>
          </mc:Fallback>
        </mc:AlternateContent>
      </w:r>
      <w:r w:rsidR="007B1D6E" w:rsidRPr="00D632E1">
        <w:t xml:space="preserve">In the </w:t>
      </w:r>
      <w:r w:rsidR="00AE7208" w:rsidRPr="00D632E1">
        <w:t>tab “Technical Mapping”, locate the section “SAP GUI (Table – Field) and add an entry</w:t>
      </w:r>
      <w:r w:rsidR="00406BEF">
        <w:t xml:space="preserve"> with button “+”</w:t>
      </w:r>
      <w:r w:rsidR="00AE7208" w:rsidRPr="00D632E1">
        <w:t xml:space="preserve">. </w:t>
      </w:r>
      <w:r w:rsidR="005D440D" w:rsidRPr="00D632E1">
        <w:t xml:space="preserve">In the </w:t>
      </w:r>
      <w:r w:rsidR="008A5A1E" w:rsidRPr="00D632E1">
        <w:t xml:space="preserve">mapping </w:t>
      </w:r>
      <w:r w:rsidR="005D440D" w:rsidRPr="00D632E1">
        <w:t xml:space="preserve">screen, maintain the table and field name </w:t>
      </w:r>
      <w:r w:rsidR="00447060" w:rsidRPr="00D632E1">
        <w:t>of the gross weight you have identified earlier (here: table MARA, field name BRGEW</w:t>
      </w:r>
      <w:r w:rsidR="00735FA2" w:rsidRPr="00D632E1">
        <w:t xml:space="preserve"> which is an abbreviation of the German word </w:t>
      </w:r>
      <w:r w:rsidR="00193122">
        <w:t>“</w:t>
      </w:r>
      <w:proofErr w:type="spellStart"/>
      <w:r w:rsidR="00735FA2" w:rsidRPr="00D632E1">
        <w:t>Bruttogewicht</w:t>
      </w:r>
      <w:proofErr w:type="spellEnd"/>
      <w:r w:rsidR="00193122">
        <w:t>”</w:t>
      </w:r>
      <w:r w:rsidR="00735FA2" w:rsidRPr="00D632E1">
        <w:t xml:space="preserve"> meaning </w:t>
      </w:r>
      <w:r w:rsidR="00193122">
        <w:t xml:space="preserve">- </w:t>
      </w:r>
      <w:r w:rsidR="003E65B7" w:rsidRPr="00D632E1">
        <w:t>surprise!</w:t>
      </w:r>
      <w:r w:rsidR="00193122">
        <w:t xml:space="preserve"> -</w:t>
      </w:r>
      <w:r w:rsidR="003E65B7" w:rsidRPr="00D632E1">
        <w:t xml:space="preserve"> “</w:t>
      </w:r>
      <w:r w:rsidR="00735FA2" w:rsidRPr="00D632E1">
        <w:t>gross weight</w:t>
      </w:r>
      <w:r w:rsidR="003E65B7" w:rsidRPr="00D632E1">
        <w:t>”)</w:t>
      </w:r>
      <w:r w:rsidR="0031491B" w:rsidRPr="00D632E1">
        <w:t>.</w:t>
      </w:r>
    </w:p>
    <w:p w14:paraId="2279FE30" w14:textId="0EC88333" w:rsidR="00F63EF7" w:rsidRPr="00D632E1" w:rsidRDefault="0067133B" w:rsidP="00FA381D">
      <w:pPr>
        <w:pStyle w:val="ListParagraph"/>
        <w:numPr>
          <w:ilvl w:val="0"/>
          <w:numId w:val="0"/>
        </w:numPr>
        <w:ind w:left="720"/>
      </w:pPr>
      <w:r>
        <w:rPr>
          <w:noProof/>
        </w:rPr>
        <mc:AlternateContent>
          <mc:Choice Requires="wpi">
            <w:drawing>
              <wp:anchor distT="0" distB="0" distL="114300" distR="114300" simplePos="0" relativeHeight="251874816" behindDoc="0" locked="1" layoutInCell="1" allowOverlap="1" wp14:anchorId="3D5DF200" wp14:editId="26BE0133">
                <wp:simplePos x="0" y="0"/>
                <wp:positionH relativeFrom="column">
                  <wp:posOffset>5494020</wp:posOffset>
                </wp:positionH>
                <wp:positionV relativeFrom="paragraph">
                  <wp:posOffset>2004060</wp:posOffset>
                </wp:positionV>
                <wp:extent cx="297180" cy="281940"/>
                <wp:effectExtent l="38100" t="38100" r="7620" b="41910"/>
                <wp:wrapNone/>
                <wp:docPr id="20" name="Ink 20"/>
                <wp:cNvGraphicFramePr/>
                <a:graphic xmlns:a="http://schemas.openxmlformats.org/drawingml/2006/main">
                  <a:graphicData uri="http://schemas.microsoft.com/office/word/2010/wordprocessingInk">
                    <w14:contentPart bwMode="auto" r:id="rId83">
                      <w14:nvContentPartPr>
                        <w14:cNvContentPartPr/>
                      </w14:nvContentPartPr>
                      <w14:xfrm>
                        <a:off x="0" y="0"/>
                        <a:ext cx="297180" cy="281940"/>
                      </w14:xfrm>
                    </w14:contentPart>
                  </a:graphicData>
                </a:graphic>
                <wp14:sizeRelH relativeFrom="margin">
                  <wp14:pctWidth>0</wp14:pctWidth>
                </wp14:sizeRelH>
                <wp14:sizeRelV relativeFrom="margin">
                  <wp14:pctHeight>0</wp14:pctHeight>
                </wp14:sizeRelV>
              </wp:anchor>
            </w:drawing>
          </mc:Choice>
          <mc:Fallback>
            <w:pict>
              <v:shape w14:anchorId="212502CF" id="Ink 20" o:spid="_x0000_s1026" type="#_x0000_t75" style="position:absolute;margin-left:431.9pt;margin-top:157.1pt;width:24.75pt;height:23.6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">
                <v:imagedata r:id="rId84" o:title=""/>
                <w10:anchorlock/>
              </v:shape>
            </w:pict>
          </mc:Fallback>
        </mc:AlternateContent>
      </w:r>
      <w:r w:rsidR="00FA381D">
        <w:rPr>
          <w:noProof/>
        </w:rPr>
        <mc:AlternateContent>
          <mc:Choice Requires="wpi">
            <w:drawing>
              <wp:anchor distT="0" distB="0" distL="114300" distR="114300" simplePos="0" relativeHeight="251865600" behindDoc="0" locked="1" layoutInCell="1" allowOverlap="1" wp14:anchorId="7C44DCED" wp14:editId="5CE26CBF">
                <wp:simplePos x="0" y="0"/>
                <wp:positionH relativeFrom="column">
                  <wp:posOffset>716280</wp:posOffset>
                </wp:positionH>
                <wp:positionV relativeFrom="paragraph">
                  <wp:posOffset>685800</wp:posOffset>
                </wp:positionV>
                <wp:extent cx="657860" cy="405130"/>
                <wp:effectExtent l="57150" t="38100" r="27940" b="52070"/>
                <wp:wrapNone/>
                <wp:docPr id="321" name="Ink 321"/>
                <wp:cNvGraphicFramePr/>
                <a:graphic xmlns:a="http://schemas.openxmlformats.org/drawingml/2006/main">
                  <a:graphicData uri="http://schemas.microsoft.com/office/word/2010/wordprocessingInk">
                    <w14:contentPart bwMode="auto" r:id="rId85">
                      <w14:nvContentPartPr>
                        <w14:cNvContentPartPr/>
                      </w14:nvContentPartPr>
                      <w14:xfrm>
                        <a:off x="0" y="0"/>
                        <a:ext cx="657860" cy="405130"/>
                      </w14:xfrm>
                    </w14:contentPart>
                  </a:graphicData>
                </a:graphic>
              </wp:anchor>
            </w:drawing>
          </mc:Choice>
          <mc:Fallback>
            <w:pict>
              <v:shape w14:anchorId="38831B55" id="Ink 321" o:spid="_x0000_s1026" type="#_x0000_t75" style="position:absolute;margin-left:55.7pt;margin-top:53.3pt;width:53.2pt;height:33.3pt;z-index:25186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">
                <v:imagedata r:id="rId86" o:title=""/>
                <w10:anchorlock/>
              </v:shape>
            </w:pict>
          </mc:Fallback>
        </mc:AlternateContent>
      </w:r>
      <w:r w:rsidR="00F63EF7" w:rsidRPr="00D632E1">
        <w:rPr>
          <w:noProof/>
        </w:rPr>
        <w:drawing>
          <wp:inline distT="0" distB="0" distL="0" distR="0" wp14:anchorId="5A801210" wp14:editId="6992ABFD">
            <wp:extent cx="5731510" cy="2572385"/>
            <wp:effectExtent l="133350" t="133350" r="135890" b="132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572385"/>
                    </a:xfrm>
                    <a:prstGeom prst="rect">
                      <a:avLst/>
                    </a:prstGeom>
                    <a:ln>
                      <a:noFill/>
                    </a:ln>
                    <a:effectLst>
                      <a:outerShdw blurRad="127000" algn="tl" rotWithShape="0">
                        <a:srgbClr val="000000">
                          <a:alpha val="50000"/>
                        </a:srgbClr>
                      </a:outerShdw>
                    </a:effectLst>
                  </pic:spPr>
                </pic:pic>
              </a:graphicData>
            </a:graphic>
          </wp:inline>
        </w:drawing>
      </w:r>
      <w:r w:rsidR="00C222FB">
        <w:br/>
      </w:r>
      <w:r w:rsidR="00FB6A62" w:rsidRPr="00D632E1">
        <w:rPr>
          <w:noProof/>
        </w:rPr>
        <w:drawing>
          <wp:inline distT="0" distB="0" distL="0" distR="0" wp14:anchorId="5142C648" wp14:editId="14188D16">
            <wp:extent cx="2340000" cy="1396800"/>
            <wp:effectExtent l="133350" t="133350" r="136525" b="127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40000" cy="1396800"/>
                    </a:xfrm>
                    <a:prstGeom prst="rect">
                      <a:avLst/>
                    </a:prstGeom>
                    <a:ln>
                      <a:noFill/>
                    </a:ln>
                    <a:effectLst>
                      <a:outerShdw blurRad="127000" algn="tl" rotWithShape="0">
                        <a:srgbClr val="000000">
                          <a:alpha val="50000"/>
                        </a:srgbClr>
                      </a:outerShdw>
                    </a:effectLst>
                  </pic:spPr>
                </pic:pic>
              </a:graphicData>
            </a:graphic>
          </wp:inline>
        </w:drawing>
      </w:r>
    </w:p>
    <w:p w14:paraId="08D861C9" w14:textId="77777777" w:rsidR="00545A3C" w:rsidRPr="00D632E1" w:rsidRDefault="00545A3C" w:rsidP="005D31BA">
      <w:pPr>
        <w:ind w:left="720"/>
      </w:pPr>
      <w:r w:rsidRPr="00D632E1">
        <w:t xml:space="preserve">For the purpose of this training, the above entry is sufficient; in a productive scenario, you might want to put in additional definitions which are pointing to “gross weight” UI fields across the system, based on table-field definitions, data elements, and from other UIs as well. </w:t>
      </w:r>
    </w:p>
    <w:p w14:paraId="72328E9F" w14:textId="5100678D" w:rsidR="00F22F9A" w:rsidRDefault="00D9330F" w:rsidP="005D31BA">
      <w:pPr>
        <w:pStyle w:val="ListParagraph"/>
        <w:numPr>
          <w:ilvl w:val="0"/>
          <w:numId w:val="6"/>
        </w:numPr>
      </w:pPr>
      <w:r w:rsidRPr="00D632E1">
        <w:t xml:space="preserve">The table-field definition is sufficient </w:t>
      </w:r>
      <w:r w:rsidR="002356B1" w:rsidRPr="00D632E1">
        <w:t xml:space="preserve">for obtaining masking in database table display transactions, </w:t>
      </w:r>
      <w:proofErr w:type="gramStart"/>
      <w:r w:rsidR="002356B1" w:rsidRPr="00D632E1">
        <w:t>e.g.</w:t>
      </w:r>
      <w:proofErr w:type="gramEnd"/>
      <w:r w:rsidR="002356B1" w:rsidRPr="00D632E1">
        <w:t xml:space="preserve"> SE11, SE16n… This is not yet sufficient however for </w:t>
      </w:r>
      <w:r w:rsidR="00AA617B" w:rsidRPr="00D632E1">
        <w:t>business transactions, where masking is triggered by the UI field definition</w:t>
      </w:r>
      <w:r w:rsidR="00F35507">
        <w:t xml:space="preserve"> </w:t>
      </w:r>
      <w:r w:rsidR="005B2275">
        <w:t xml:space="preserve">that you have checked out in the </w:t>
      </w:r>
      <w:r w:rsidR="0012679B">
        <w:t xml:space="preserve">in the chapter on “Access to SAP GUI”. </w:t>
      </w:r>
      <w:r w:rsidR="00D61617" w:rsidRPr="00D632E1">
        <w:t>The</w:t>
      </w:r>
      <w:r w:rsidR="00FA25EA">
        <w:t>re</w:t>
      </w:r>
      <w:r w:rsidR="00D61617" w:rsidRPr="00D632E1">
        <w:t xml:space="preserve"> can be literally thousands of </w:t>
      </w:r>
      <w:r w:rsidR="005B2275">
        <w:t xml:space="preserve">such “SAP GUI Module Pool” </w:t>
      </w:r>
      <w:r w:rsidR="00D61617" w:rsidRPr="00D632E1">
        <w:t>entries</w:t>
      </w:r>
      <w:r w:rsidR="00FA25EA">
        <w:t xml:space="preserve"> across </w:t>
      </w:r>
      <w:r w:rsidR="005B2275">
        <w:t xml:space="preserve">various </w:t>
      </w:r>
      <w:r w:rsidR="00FA25EA">
        <w:t>transactions</w:t>
      </w:r>
      <w:r w:rsidR="00171617">
        <w:t xml:space="preserve"> and modules</w:t>
      </w:r>
      <w:r w:rsidR="005B2275">
        <w:t xml:space="preserve"> of an SAP system</w:t>
      </w:r>
      <w:r w:rsidR="00171617">
        <w:t xml:space="preserve">! </w:t>
      </w:r>
    </w:p>
    <w:p w14:paraId="04421A47" w14:textId="3E5D4D96" w:rsidR="00800172" w:rsidRDefault="00336E86" w:rsidP="00336E86">
      <w:pPr>
        <w:pStyle w:val="ListParagraph"/>
        <w:numPr>
          <w:ilvl w:val="0"/>
          <w:numId w:val="6"/>
        </w:numPr>
      </w:pPr>
      <w:r>
        <w:t>For the benefit of understanding</w:t>
      </w:r>
      <w:r>
        <w:t xml:space="preserve"> this key configuration entity of UIDP Masking</w:t>
      </w:r>
      <w:r>
        <w:t xml:space="preserve">, we will create one </w:t>
      </w:r>
      <w:r w:rsidR="008D7940">
        <w:t xml:space="preserve">Module Pool </w:t>
      </w:r>
      <w:r>
        <w:t>entry manually first.</w:t>
      </w:r>
      <w:r w:rsidRPr="00D632E1">
        <w:t xml:space="preserve"> </w:t>
      </w:r>
      <w:r>
        <w:br/>
      </w:r>
      <w:r w:rsidR="00722A95">
        <w:rPr>
          <w:noProof/>
        </w:rPr>
        <mc:AlternateContent>
          <mc:Choice Requires="wpi">
            <w:drawing>
              <wp:anchor distT="0" distB="0" distL="114300" distR="114300" simplePos="0" relativeHeight="251917824" behindDoc="0" locked="1" layoutInCell="1" allowOverlap="1" wp14:anchorId="50E7DFA0" wp14:editId="6A7AE31A">
                <wp:simplePos x="0" y="0"/>
                <wp:positionH relativeFrom="column">
                  <wp:posOffset>2551430</wp:posOffset>
                </wp:positionH>
                <wp:positionV relativeFrom="paragraph">
                  <wp:posOffset>2077085</wp:posOffset>
                </wp:positionV>
                <wp:extent cx="457200" cy="353060"/>
                <wp:effectExtent l="38100" t="38100" r="19050" b="46990"/>
                <wp:wrapNone/>
                <wp:docPr id="331" name="Ink 331"/>
                <wp:cNvGraphicFramePr/>
                <a:graphic xmlns:a="http://schemas.openxmlformats.org/drawingml/2006/main">
                  <a:graphicData uri="http://schemas.microsoft.com/office/word/2010/wordprocessingInk">
                    <w14:contentPart bwMode="auto" r:id="rId89">
                      <w14:nvContentPartPr>
                        <w14:cNvContentPartPr/>
                      </w14:nvContentPartPr>
                      <w14:xfrm>
                        <a:off x="0" y="0"/>
                        <a:ext cx="457200" cy="353060"/>
                      </w14:xfrm>
                    </w14:contentPart>
                  </a:graphicData>
                </a:graphic>
                <wp14:sizeRelH relativeFrom="margin">
                  <wp14:pctWidth>0</wp14:pctWidth>
                </wp14:sizeRelH>
                <wp14:sizeRelV relativeFrom="margin">
                  <wp14:pctHeight>0</wp14:pctHeight>
                </wp14:sizeRelV>
              </wp:anchor>
            </w:drawing>
          </mc:Choice>
          <mc:Fallback>
            <w:pict>
              <v:shape w14:anchorId="3AEDA9EA" id="Ink 331" o:spid="_x0000_s1026" type="#_x0000_t75" style="position:absolute;margin-left:200.2pt;margin-top:162.85pt;width:37.4pt;height:29.2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">
                <v:imagedata r:id="rId90" o:title=""/>
                <w10:anchorlock/>
              </v:shape>
            </w:pict>
          </mc:Fallback>
        </mc:AlternateContent>
      </w:r>
      <w:r w:rsidR="00722A95">
        <w:t>Scroll down the page to the section “SAP GUI (Module Pool)”</w:t>
      </w:r>
      <w:r w:rsidR="003B69AA">
        <w:t xml:space="preserve">. </w:t>
      </w:r>
      <w:r>
        <w:t xml:space="preserve">Clock “+” to add </w:t>
      </w:r>
      <w:r w:rsidR="003B69AA">
        <w:t>an entry</w:t>
      </w:r>
      <w:r>
        <w:t xml:space="preserve">, and </w:t>
      </w:r>
      <w:r w:rsidR="00CA4139">
        <w:t xml:space="preserve">maintain </w:t>
      </w:r>
      <w:r w:rsidR="003B69AA">
        <w:t xml:space="preserve">for </w:t>
      </w:r>
      <w:r w:rsidR="00722A95" w:rsidRPr="00D632E1">
        <w:t>program SAPLMGD1, Screen Number 2007, Field Name MARA-BRGEW</w:t>
      </w:r>
      <w:r w:rsidR="00AC1CBB">
        <w:t>:</w:t>
      </w:r>
    </w:p>
    <w:p w14:paraId="18AA1B59" w14:textId="26847D8E" w:rsidR="00722A95" w:rsidRDefault="00722A95" w:rsidP="00CA4139">
      <w:pPr>
        <w:pStyle w:val="ListParagraph"/>
        <w:numPr>
          <w:ilvl w:val="0"/>
          <w:numId w:val="0"/>
        </w:numPr>
        <w:ind w:left="720"/>
      </w:pPr>
      <w:r w:rsidRPr="004B1E30">
        <w:rPr>
          <w:noProof/>
        </w:rPr>
        <w:drawing>
          <wp:inline distT="0" distB="0" distL="0" distR="0" wp14:anchorId="07673E75" wp14:editId="1ED3B219">
            <wp:extent cx="2804160" cy="1654039"/>
            <wp:effectExtent l="133350" t="133350" r="129540" b="137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62429" cy="1688409"/>
                    </a:xfrm>
                    <a:prstGeom prst="rect">
                      <a:avLst/>
                    </a:prstGeom>
                    <a:ln>
                      <a:noFill/>
                    </a:ln>
                    <a:effectLst>
                      <a:outerShdw blurRad="127000" algn="tl" rotWithShape="0">
                        <a:srgbClr val="000000">
                          <a:alpha val="50000"/>
                        </a:srgbClr>
                      </a:outerShdw>
                    </a:effectLst>
                  </pic:spPr>
                </pic:pic>
              </a:graphicData>
            </a:graphic>
          </wp:inline>
        </w:drawing>
      </w:r>
    </w:p>
    <w:p w14:paraId="4AD06D22" w14:textId="402D42BB" w:rsidR="00634251" w:rsidRDefault="00CA4139" w:rsidP="00634251">
      <w:pPr>
        <w:pStyle w:val="ListParagraph"/>
        <w:numPr>
          <w:ilvl w:val="0"/>
          <w:numId w:val="0"/>
        </w:numPr>
        <w:ind w:left="720"/>
      </w:pPr>
      <w:r>
        <w:t xml:space="preserve">Such a </w:t>
      </w:r>
      <w:r w:rsidR="00800172">
        <w:t xml:space="preserve">manual </w:t>
      </w:r>
      <w:r>
        <w:t xml:space="preserve">step for </w:t>
      </w:r>
      <w:r w:rsidR="00800172">
        <w:t>adding single screen fields to the configuration</w:t>
      </w:r>
      <w:r>
        <w:t xml:space="preserve"> may be required in </w:t>
      </w:r>
      <w:r w:rsidR="008C656B">
        <w:t>normal implementations</w:t>
      </w:r>
      <w:r w:rsidR="00B852EB">
        <w:t xml:space="preserve">. This should be rare cases though; </w:t>
      </w:r>
      <w:r w:rsidR="008C656B">
        <w:t xml:space="preserve">most </w:t>
      </w:r>
      <w:r w:rsidR="00B852EB">
        <w:t xml:space="preserve">entries will be added automatedly by </w:t>
      </w:r>
      <w:r w:rsidR="008C656B">
        <w:t>the “mass configuration” utility</w:t>
      </w:r>
      <w:r w:rsidR="00B852EB">
        <w:t xml:space="preserve">. </w:t>
      </w:r>
      <w:r w:rsidR="00634251">
        <w:t xml:space="preserve">Manual entries are only necessary when this </w:t>
      </w:r>
      <w:r w:rsidR="00B852EB">
        <w:t xml:space="preserve">where-used functionality does not detect </w:t>
      </w:r>
      <w:r w:rsidR="00634251">
        <w:t xml:space="preserve">a screen </w:t>
      </w:r>
      <w:r w:rsidR="00B852EB">
        <w:t xml:space="preserve">occurrence </w:t>
      </w:r>
      <w:r w:rsidR="00634251">
        <w:t xml:space="preserve">(which you will notice during testing). </w:t>
      </w:r>
      <w:r w:rsidR="007D5BEB">
        <w:t xml:space="preserve">Let’s look at the mass configuration utility next. </w:t>
      </w:r>
    </w:p>
    <w:p w14:paraId="3C1908FE" w14:textId="7B1AB64C" w:rsidR="00B2577A" w:rsidRPr="00D632E1" w:rsidRDefault="004371C3" w:rsidP="00634251">
      <w:pPr>
        <w:pStyle w:val="ListParagraph"/>
        <w:numPr>
          <w:ilvl w:val="0"/>
          <w:numId w:val="6"/>
        </w:numPr>
      </w:pPr>
      <w:r w:rsidRPr="00D632E1">
        <w:t xml:space="preserve">In the top right corner of the </w:t>
      </w:r>
      <w:r w:rsidR="00311260" w:rsidRPr="00D632E1">
        <w:t xml:space="preserve">attribute definition screen, click the item for “mass configuration”. In the ensuing screen, </w:t>
      </w:r>
      <w:r w:rsidR="00B652E5" w:rsidRPr="00D632E1">
        <w:t>click “execute”</w:t>
      </w:r>
      <w:r w:rsidR="00852C32">
        <w:t xml:space="preserve"> </w:t>
      </w:r>
      <w:r w:rsidR="00A20DA9">
        <w:t xml:space="preserve">to </w:t>
      </w:r>
      <w:r w:rsidR="00852C32">
        <w:t>trigger the automatic determination of data element</w:t>
      </w:r>
      <w:r w:rsidR="00A20DA9">
        <w:t xml:space="preserve">, more </w:t>
      </w:r>
      <w:r w:rsidR="00852C32">
        <w:t>linked table-screen def</w:t>
      </w:r>
      <w:r w:rsidR="00A20DA9">
        <w:t xml:space="preserve">initions, and from all this, determination and configuration for </w:t>
      </w:r>
      <w:r w:rsidR="00763704">
        <w:t>UI occurrences linked to these.</w:t>
      </w:r>
      <w:r w:rsidR="00852C32">
        <w:t xml:space="preserve"> </w:t>
      </w:r>
      <w:r w:rsidR="00B652E5" w:rsidRPr="00D632E1">
        <w:t>You can close the screen after that; or wait for a few seconds before clicking “refresh” and</w:t>
      </w:r>
      <w:r w:rsidR="007F2067" w:rsidRPr="00D632E1">
        <w:t xml:space="preserve"> confirm the success message with “close”. </w:t>
      </w:r>
    </w:p>
    <w:p w14:paraId="3CD5EC93" w14:textId="11A3D25F" w:rsidR="00F63EF7" w:rsidRPr="00D632E1" w:rsidRDefault="00BB173E" w:rsidP="005D31BA">
      <w:pPr>
        <w:ind w:left="720"/>
      </w:pPr>
      <w:r>
        <w:rPr>
          <w:noProof/>
        </w:rPr>
        <mc:AlternateContent>
          <mc:Choice Requires="wpi">
            <w:drawing>
              <wp:anchor distT="0" distB="0" distL="114300" distR="114300" simplePos="0" relativeHeight="251552256" behindDoc="0" locked="1" layoutInCell="1" allowOverlap="1" wp14:anchorId="7BE24509" wp14:editId="3DD7CA47">
                <wp:simplePos x="0" y="0"/>
                <wp:positionH relativeFrom="column">
                  <wp:posOffset>5732780</wp:posOffset>
                </wp:positionH>
                <wp:positionV relativeFrom="paragraph">
                  <wp:posOffset>52237</wp:posOffset>
                </wp:positionV>
                <wp:extent cx="258503" cy="327600"/>
                <wp:effectExtent l="38100" t="38100" r="8255" b="53975"/>
                <wp:wrapNone/>
                <wp:docPr id="326" name="Ink 326"/>
                <wp:cNvGraphicFramePr/>
                <a:graphic xmlns:a="http://schemas.openxmlformats.org/drawingml/2006/main">
                  <a:graphicData uri="http://schemas.microsoft.com/office/word/2010/wordprocessingInk">
                    <w14:contentPart bwMode="auto" r:id="rId92">
                      <w14:nvContentPartPr>
                        <w14:cNvContentPartPr/>
                      </w14:nvContentPartPr>
                      <w14:xfrm>
                        <a:off x="0" y="0"/>
                        <a:ext cx="258503" cy="327600"/>
                      </w14:xfrm>
                    </w14:contentPart>
                  </a:graphicData>
                </a:graphic>
                <wp14:sizeRelH relativeFrom="margin">
                  <wp14:pctWidth>0</wp14:pctWidth>
                </wp14:sizeRelH>
                <wp14:sizeRelV relativeFrom="margin">
                  <wp14:pctHeight>0</wp14:pctHeight>
                </wp14:sizeRelV>
              </wp:anchor>
            </w:drawing>
          </mc:Choice>
          <mc:Fallback>
            <w:pict>
              <v:shape w14:anchorId="6EC89DFC" id="Ink 326" o:spid="_x0000_s1026" type="#_x0000_t75" style="position:absolute;margin-left:450.7pt;margin-top:3.4pt;width:21.75pt;height:27.2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">
                <v:imagedata r:id="rId93" o:title=""/>
                <w10:anchorlock/>
              </v:shape>
            </w:pict>
          </mc:Fallback>
        </mc:AlternateContent>
      </w:r>
      <w:r>
        <w:rPr>
          <w:noProof/>
        </w:rPr>
        <mc:AlternateContent>
          <mc:Choice Requires="wpi">
            <w:drawing>
              <wp:anchor distT="0" distB="0" distL="114300" distR="114300" simplePos="0" relativeHeight="251570688" behindDoc="0" locked="1" layoutInCell="1" allowOverlap="1" wp14:anchorId="14452846" wp14:editId="1A77D897">
                <wp:simplePos x="0" y="0"/>
                <wp:positionH relativeFrom="column">
                  <wp:posOffset>4610100</wp:posOffset>
                </wp:positionH>
                <wp:positionV relativeFrom="paragraph">
                  <wp:posOffset>2062480</wp:posOffset>
                </wp:positionV>
                <wp:extent cx="448310" cy="327600"/>
                <wp:effectExtent l="38100" t="38100" r="27940" b="53975"/>
                <wp:wrapNone/>
                <wp:docPr id="328" name="Ink 328"/>
                <wp:cNvGraphicFramePr/>
                <a:graphic xmlns:a="http://schemas.openxmlformats.org/drawingml/2006/main">
                  <a:graphicData uri="http://schemas.microsoft.com/office/word/2010/wordprocessingInk">
                    <w14:contentPart bwMode="auto" r:id="rId94">
                      <w14:nvContentPartPr>
                        <w14:cNvContentPartPr/>
                      </w14:nvContentPartPr>
                      <w14:xfrm>
                        <a:off x="0" y="0"/>
                        <a:ext cx="448310" cy="327600"/>
                      </w14:xfrm>
                    </w14:contentPart>
                  </a:graphicData>
                </a:graphic>
                <wp14:sizeRelH relativeFrom="margin">
                  <wp14:pctWidth>0</wp14:pctWidth>
                </wp14:sizeRelH>
                <wp14:sizeRelV relativeFrom="margin">
                  <wp14:pctHeight>0</wp14:pctHeight>
                </wp14:sizeRelV>
              </wp:anchor>
            </w:drawing>
          </mc:Choice>
          <mc:Fallback>
            <w:pict>
              <v:shape w14:anchorId="1B21E6BA" id="Ink 328" o:spid="_x0000_s1026" type="#_x0000_t75" style="position:absolute;margin-left:362.3pt;margin-top:161.7pt;width:36.65pt;height:27.2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">
                <v:imagedata r:id="rId95" o:title=""/>
                <w10:anchorlock/>
              </v:shape>
            </w:pict>
          </mc:Fallback>
        </mc:AlternateContent>
      </w:r>
      <w:r>
        <w:rPr>
          <w:noProof/>
        </w:rPr>
        <mc:AlternateContent>
          <mc:Choice Requires="wpi">
            <w:drawing>
              <wp:anchor distT="0" distB="0" distL="114300" distR="114300" simplePos="0" relativeHeight="251561472" behindDoc="0" locked="1" layoutInCell="1" allowOverlap="1" wp14:anchorId="088FE023" wp14:editId="02BCE7AF">
                <wp:simplePos x="0" y="0"/>
                <wp:positionH relativeFrom="column">
                  <wp:posOffset>1997075</wp:posOffset>
                </wp:positionH>
                <wp:positionV relativeFrom="paragraph">
                  <wp:posOffset>2062601</wp:posOffset>
                </wp:positionV>
                <wp:extent cx="448805" cy="327600"/>
                <wp:effectExtent l="38100" t="38100" r="27940" b="53975"/>
                <wp:wrapNone/>
                <wp:docPr id="327" name="Ink 327"/>
                <wp:cNvGraphicFramePr/>
                <a:graphic xmlns:a="http://schemas.openxmlformats.org/drawingml/2006/main">
                  <a:graphicData uri="http://schemas.microsoft.com/office/word/2010/wordprocessingInk">
                    <w14:contentPart bwMode="auto" r:id="rId96">
                      <w14:nvContentPartPr>
                        <w14:cNvContentPartPr/>
                      </w14:nvContentPartPr>
                      <w14:xfrm>
                        <a:off x="0" y="0"/>
                        <a:ext cx="448805" cy="327600"/>
                      </w14:xfrm>
                    </w14:contentPart>
                  </a:graphicData>
                </a:graphic>
                <wp14:sizeRelH relativeFrom="margin">
                  <wp14:pctWidth>0</wp14:pctWidth>
                </wp14:sizeRelH>
                <wp14:sizeRelV relativeFrom="margin">
                  <wp14:pctHeight>0</wp14:pctHeight>
                </wp14:sizeRelV>
              </wp:anchor>
            </w:drawing>
          </mc:Choice>
          <mc:Fallback>
            <w:pict>
              <v:shape w14:anchorId="168EB84A" id="Ink 327" o:spid="_x0000_s1026" type="#_x0000_t75" style="position:absolute;margin-left:156.55pt;margin-top:161.7pt;width:36.75pt;height:27.2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">
                <v:imagedata r:id="rId97" o:title=""/>
                <w10:anchorlock/>
              </v:shape>
            </w:pict>
          </mc:Fallback>
        </mc:AlternateContent>
      </w:r>
      <w:r w:rsidR="00FB6A62" w:rsidRPr="00D632E1">
        <w:rPr>
          <w:noProof/>
        </w:rPr>
        <w:drawing>
          <wp:inline distT="0" distB="0" distL="0" distR="0" wp14:anchorId="2D7762DD" wp14:editId="2410DB59">
            <wp:extent cx="5731510" cy="714375"/>
            <wp:effectExtent l="133350" t="133350" r="135890" b="1428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714375"/>
                    </a:xfrm>
                    <a:prstGeom prst="rect">
                      <a:avLst/>
                    </a:prstGeom>
                    <a:ln>
                      <a:noFill/>
                    </a:ln>
                    <a:effectLst>
                      <a:outerShdw blurRad="127000" algn="tl" rotWithShape="0">
                        <a:srgbClr val="000000">
                          <a:alpha val="50000"/>
                        </a:srgbClr>
                      </a:outerShdw>
                    </a:effectLst>
                  </pic:spPr>
                </pic:pic>
              </a:graphicData>
            </a:graphic>
          </wp:inline>
        </w:drawing>
      </w:r>
      <w:r w:rsidR="00FB6A62" w:rsidRPr="00D632E1">
        <w:rPr>
          <w:noProof/>
        </w:rPr>
        <w:drawing>
          <wp:inline distT="0" distB="0" distL="0" distR="0" wp14:anchorId="4280A67B" wp14:editId="35BBB6B5">
            <wp:extent cx="2132735" cy="1158240"/>
            <wp:effectExtent l="133350" t="133350" r="134620" b="13716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43401" cy="1164032"/>
                    </a:xfrm>
                    <a:prstGeom prst="rect">
                      <a:avLst/>
                    </a:prstGeom>
                    <a:ln>
                      <a:noFill/>
                    </a:ln>
                    <a:effectLst>
                      <a:outerShdw blurRad="127000" algn="tl" rotWithShape="0">
                        <a:srgbClr val="000000">
                          <a:alpha val="50000"/>
                        </a:srgbClr>
                      </a:outerShdw>
                    </a:effectLst>
                  </pic:spPr>
                </pic:pic>
              </a:graphicData>
            </a:graphic>
          </wp:inline>
        </w:drawing>
      </w:r>
      <w:r w:rsidR="00FB6A62" w:rsidRPr="00D632E1">
        <w:rPr>
          <w:noProof/>
        </w:rPr>
        <w:drawing>
          <wp:inline distT="0" distB="0" distL="0" distR="0" wp14:anchorId="075F8971" wp14:editId="7D5D1245">
            <wp:extent cx="2340000" cy="1152000"/>
            <wp:effectExtent l="133350" t="133350" r="136525" b="1244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40000" cy="1152000"/>
                    </a:xfrm>
                    <a:prstGeom prst="rect">
                      <a:avLst/>
                    </a:prstGeom>
                    <a:ln>
                      <a:noFill/>
                    </a:ln>
                    <a:effectLst>
                      <a:outerShdw blurRad="127000" algn="tl" rotWithShape="0">
                        <a:srgbClr val="000000">
                          <a:alpha val="50000"/>
                        </a:srgbClr>
                      </a:outerShdw>
                    </a:effectLst>
                  </pic:spPr>
                </pic:pic>
              </a:graphicData>
            </a:graphic>
          </wp:inline>
        </w:drawing>
      </w:r>
    </w:p>
    <w:p w14:paraId="1FC8CA0B" w14:textId="797E9751" w:rsidR="00BB173E" w:rsidRDefault="00BB173E" w:rsidP="005D31BA">
      <w:pPr>
        <w:ind w:left="720"/>
      </w:pPr>
      <w:r>
        <w:rPr>
          <w:noProof/>
        </w:rPr>
        <mc:AlternateContent>
          <mc:Choice Requires="wpi">
            <w:drawing>
              <wp:anchor distT="0" distB="0" distL="114300" distR="114300" simplePos="0" relativeHeight="251579904" behindDoc="0" locked="1" layoutInCell="1" allowOverlap="1" wp14:anchorId="6EA716EF" wp14:editId="7692DD12">
                <wp:simplePos x="0" y="0"/>
                <wp:positionH relativeFrom="column">
                  <wp:posOffset>2373260</wp:posOffset>
                </wp:positionH>
                <wp:positionV relativeFrom="paragraph">
                  <wp:posOffset>827226</wp:posOffset>
                </wp:positionV>
                <wp:extent cx="448805" cy="327600"/>
                <wp:effectExtent l="38100" t="38100" r="8890" b="53975"/>
                <wp:wrapNone/>
                <wp:docPr id="329" name="Ink 329"/>
                <wp:cNvGraphicFramePr/>
                <a:graphic xmlns:a="http://schemas.openxmlformats.org/drawingml/2006/main">
                  <a:graphicData uri="http://schemas.microsoft.com/office/word/2010/wordprocessingInk">
                    <w14:contentPart bwMode="auto" r:id="rId101">
                      <w14:nvContentPartPr>
                        <w14:cNvContentPartPr/>
                      </w14:nvContentPartPr>
                      <w14:xfrm>
                        <a:off x="0" y="0"/>
                        <a:ext cx="448805" cy="327600"/>
                      </w14:xfrm>
                    </w14:contentPart>
                  </a:graphicData>
                </a:graphic>
                <wp14:sizeRelH relativeFrom="margin">
                  <wp14:pctWidth>0</wp14:pctWidth>
                </wp14:sizeRelH>
                <wp14:sizeRelV relativeFrom="margin">
                  <wp14:pctHeight>0</wp14:pctHeight>
                </wp14:sizeRelV>
              </wp:anchor>
            </w:drawing>
          </mc:Choice>
          <mc:Fallback>
            <w:pict>
              <v:shape w14:anchorId="3028D51F" id="Ink 329" o:spid="_x0000_s1026" type="#_x0000_t75" style="position:absolute;margin-left:186.15pt;margin-top:64.45pt;width:36.75pt;height:27.2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">
                <v:imagedata r:id="rId102" o:title=""/>
                <w10:anchorlock/>
              </v:shape>
            </w:pict>
          </mc:Fallback>
        </mc:AlternateContent>
      </w:r>
      <w:r w:rsidR="00FB6A62" w:rsidRPr="00D632E1">
        <w:rPr>
          <w:noProof/>
        </w:rPr>
        <w:drawing>
          <wp:inline distT="0" distB="0" distL="0" distR="0" wp14:anchorId="34C17A58" wp14:editId="3BB56D69">
            <wp:extent cx="2092960" cy="895143"/>
            <wp:effectExtent l="133350" t="133350" r="135890" b="133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05229" cy="900391"/>
                    </a:xfrm>
                    <a:prstGeom prst="rect">
                      <a:avLst/>
                    </a:prstGeom>
                    <a:ln>
                      <a:noFill/>
                    </a:ln>
                    <a:effectLst>
                      <a:outerShdw blurRad="127000" algn="tl" rotWithShape="0">
                        <a:srgbClr val="000000">
                          <a:alpha val="50000"/>
                        </a:srgbClr>
                      </a:outerShdw>
                    </a:effectLst>
                  </pic:spPr>
                </pic:pic>
              </a:graphicData>
            </a:graphic>
          </wp:inline>
        </w:drawing>
      </w:r>
    </w:p>
    <w:p w14:paraId="06D8C032" w14:textId="1713EDE5" w:rsidR="00F63EF7" w:rsidRPr="00D632E1" w:rsidRDefault="00BB173E" w:rsidP="005D31BA">
      <w:pPr>
        <w:ind w:left="720"/>
      </w:pPr>
      <w:r w:rsidRPr="00D632E1">
        <w:t>In case the system displays the moving dots/</w:t>
      </w:r>
      <w:proofErr w:type="spellStart"/>
      <w:r w:rsidRPr="00D632E1">
        <w:t>sandclock</w:t>
      </w:r>
      <w:proofErr w:type="spellEnd"/>
      <w:r w:rsidRPr="00D632E1">
        <w:t xml:space="preserve"> icon</w:t>
      </w:r>
      <w:r w:rsidR="0059499E" w:rsidRPr="0059499E">
        <w:rPr>
          <w:lang w:val="en-US"/>
        </w:rPr>
        <w:t xml:space="preserve"> </w:t>
      </w:r>
      <w:r w:rsidR="0059499E">
        <w:rPr>
          <w:lang w:val="en-US"/>
        </w:rPr>
        <w:t>(picture below) for too long</w:t>
      </w:r>
      <w:r w:rsidRPr="00D632E1">
        <w:t>, reload the page from the browser (or F5 button).</w:t>
      </w:r>
      <w:r>
        <w:br/>
      </w:r>
      <w:r w:rsidR="00FB6A62" w:rsidRPr="00D632E1">
        <w:rPr>
          <w:noProof/>
        </w:rPr>
        <w:drawing>
          <wp:inline distT="0" distB="0" distL="0" distR="0" wp14:anchorId="35939A4B" wp14:editId="39BF76E0">
            <wp:extent cx="586800" cy="360000"/>
            <wp:effectExtent l="133350" t="133350" r="137160" b="135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6800" cy="360000"/>
                    </a:xfrm>
                    <a:prstGeom prst="rect">
                      <a:avLst/>
                    </a:prstGeom>
                    <a:ln>
                      <a:noFill/>
                    </a:ln>
                    <a:effectLst>
                      <a:outerShdw blurRad="127000" algn="tl" rotWithShape="0">
                        <a:srgbClr val="000000">
                          <a:alpha val="50000"/>
                        </a:srgbClr>
                      </a:outerShdw>
                    </a:effectLst>
                  </pic:spPr>
                </pic:pic>
              </a:graphicData>
            </a:graphic>
          </wp:inline>
        </w:drawing>
      </w:r>
    </w:p>
    <w:p w14:paraId="237EEBE6" w14:textId="46FAFED1" w:rsidR="00F32465" w:rsidRPr="00D632E1" w:rsidRDefault="00576363" w:rsidP="00EF327B">
      <w:pPr>
        <w:pStyle w:val="ListParagraph"/>
        <w:numPr>
          <w:ilvl w:val="0"/>
          <w:numId w:val="6"/>
        </w:numPr>
      </w:pPr>
      <w:r w:rsidRPr="00D632E1">
        <w:t xml:space="preserve">In the background, the system has identified </w:t>
      </w:r>
      <w:r w:rsidR="00165A36" w:rsidRPr="00D632E1">
        <w:t xml:space="preserve">additional table-field definitions, and </w:t>
      </w:r>
      <w:r w:rsidR="00F424DC" w:rsidRPr="00D632E1">
        <w:t xml:space="preserve">if you scroll down to section “SAP GUI (Module Pool), you will also see </w:t>
      </w:r>
      <w:r w:rsidR="00BA6355" w:rsidRPr="00D632E1">
        <w:t xml:space="preserve">several </w:t>
      </w:r>
      <w:r w:rsidR="00E94B29">
        <w:t xml:space="preserve">hundred </w:t>
      </w:r>
      <w:r w:rsidR="00BA6355" w:rsidRPr="00D632E1">
        <w:t>Dynpro definitions</w:t>
      </w:r>
      <w:r w:rsidR="00E94B29">
        <w:t>:</w:t>
      </w:r>
      <w:r w:rsidR="00F32465" w:rsidRPr="00D632E1">
        <w:rPr>
          <w:noProof/>
        </w:rPr>
        <w:drawing>
          <wp:inline distT="0" distB="0" distL="0" distR="0" wp14:anchorId="0BDC9B5C" wp14:editId="4F7C78C8">
            <wp:extent cx="5731510" cy="1828800"/>
            <wp:effectExtent l="133350" t="133350" r="135890" b="133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828800"/>
                    </a:xfrm>
                    <a:prstGeom prst="rect">
                      <a:avLst/>
                    </a:prstGeom>
                    <a:ln>
                      <a:noFill/>
                    </a:ln>
                    <a:effectLst>
                      <a:outerShdw blurRad="127000" algn="tl" rotWithShape="0">
                        <a:srgbClr val="000000">
                          <a:alpha val="50000"/>
                        </a:srgbClr>
                      </a:outerShdw>
                    </a:effectLst>
                  </pic:spPr>
                </pic:pic>
              </a:graphicData>
            </a:graphic>
          </wp:inline>
        </w:drawing>
      </w:r>
      <w:r w:rsidR="000728DA">
        <w:rPr>
          <w:noProof/>
        </w:rPr>
        <mc:AlternateContent>
          <mc:Choice Requires="wpi">
            <w:drawing>
              <wp:anchor distT="0" distB="0" distL="114300" distR="114300" simplePos="0" relativeHeight="251591168" behindDoc="0" locked="1" layoutInCell="1" allowOverlap="1" wp14:anchorId="7368ECF6" wp14:editId="6CEF5126">
                <wp:simplePos x="0" y="0"/>
                <wp:positionH relativeFrom="column">
                  <wp:posOffset>592455</wp:posOffset>
                </wp:positionH>
                <wp:positionV relativeFrom="paragraph">
                  <wp:posOffset>44879</wp:posOffset>
                </wp:positionV>
                <wp:extent cx="984885" cy="325369"/>
                <wp:effectExtent l="38100" t="38100" r="5715" b="55880"/>
                <wp:wrapNone/>
                <wp:docPr id="330" name="Ink 330"/>
                <wp:cNvGraphicFramePr/>
                <a:graphic xmlns:a="http://schemas.openxmlformats.org/drawingml/2006/main">
                  <a:graphicData uri="http://schemas.microsoft.com/office/word/2010/wordprocessingInk">
                    <w14:contentPart bwMode="auto" r:id="rId106">
                      <w14:nvContentPartPr>
                        <w14:cNvContentPartPr/>
                      </w14:nvContentPartPr>
                      <w14:xfrm>
                        <a:off x="0" y="0"/>
                        <a:ext cx="984885" cy="325369"/>
                      </w14:xfrm>
                    </w14:contentPart>
                  </a:graphicData>
                </a:graphic>
                <wp14:sizeRelH relativeFrom="margin">
                  <wp14:pctWidth>0</wp14:pctWidth>
                </wp14:sizeRelH>
                <wp14:sizeRelV relativeFrom="margin">
                  <wp14:pctHeight>0</wp14:pctHeight>
                </wp14:sizeRelV>
              </wp:anchor>
            </w:drawing>
          </mc:Choice>
          <mc:Fallback>
            <w:pict>
              <v:shape w14:anchorId="75BC3DA1" id="Ink 330" o:spid="_x0000_s1026" type="#_x0000_t75" style="position:absolute;margin-left:45.95pt;margin-top:2.85pt;width:78.95pt;height:27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">
                <v:imagedata r:id="rId107" o:title=""/>
                <w10:anchorlock/>
              </v:shape>
            </w:pict>
          </mc:Fallback>
        </mc:AlternateContent>
      </w:r>
    </w:p>
    <w:p w14:paraId="46749242" w14:textId="042FD76B" w:rsidR="00D632E1" w:rsidRDefault="00024275" w:rsidP="00B10988">
      <w:pPr>
        <w:pStyle w:val="ListParagraph"/>
        <w:numPr>
          <w:ilvl w:val="0"/>
          <w:numId w:val="6"/>
        </w:numPr>
      </w:pPr>
      <w:r w:rsidRPr="00D632E1">
        <w:t xml:space="preserve">Move on to the tab “Context Attributes”. This serves to define </w:t>
      </w:r>
      <w:r w:rsidR="0074615E" w:rsidRPr="00D632E1">
        <w:t xml:space="preserve">which other attributes may be required for the authorization determination through policies. </w:t>
      </w:r>
      <w:r w:rsidR="00A4453E" w:rsidRPr="00D632E1">
        <w:t xml:space="preserve">This will be required later, but not for the </w:t>
      </w:r>
      <w:proofErr w:type="gramStart"/>
      <w:r w:rsidR="00A4453E" w:rsidRPr="00D632E1">
        <w:t>role based</w:t>
      </w:r>
      <w:proofErr w:type="gramEnd"/>
      <w:r w:rsidR="00A4453E" w:rsidRPr="00D632E1">
        <w:t xml:space="preserve"> determ</w:t>
      </w:r>
      <w:r w:rsidR="003023C9" w:rsidRPr="00D632E1">
        <w:t>in</w:t>
      </w:r>
      <w:r w:rsidR="00A4453E" w:rsidRPr="00D632E1">
        <w:t xml:space="preserve">ation we are building in this part. </w:t>
      </w:r>
    </w:p>
    <w:p w14:paraId="0074B86C" w14:textId="1D5C2711" w:rsidR="00F32465" w:rsidRPr="00D632E1" w:rsidRDefault="00D632E1" w:rsidP="005D31BA">
      <w:pPr>
        <w:ind w:left="720"/>
      </w:pPr>
      <w:r>
        <w:t xml:space="preserve">The same is true for tab “additional attributes”, which serves to identify additional information </w:t>
      </w:r>
      <w:r w:rsidR="009D09AD">
        <w:t xml:space="preserve">such as value lists or procedural determinations </w:t>
      </w:r>
      <w:r w:rsidR="00C83FE3">
        <w:t xml:space="preserve">information </w:t>
      </w:r>
      <w:r w:rsidR="00C23C3B">
        <w:t xml:space="preserve">required in a policy, but not available in the application proper – </w:t>
      </w:r>
      <w:proofErr w:type="gramStart"/>
      <w:r w:rsidR="00B71144">
        <w:t>e.g.</w:t>
      </w:r>
      <w:proofErr w:type="gramEnd"/>
      <w:r w:rsidR="00B71144">
        <w:t xml:space="preserve"> </w:t>
      </w:r>
      <w:r w:rsidR="00C23C3B">
        <w:t>the manufacturer “</w:t>
      </w:r>
      <w:proofErr w:type="spellStart"/>
      <w:r w:rsidR="00C23C3B">
        <w:t>CarbonSpeed</w:t>
      </w:r>
      <w:proofErr w:type="spellEnd"/>
      <w:r w:rsidR="00C23C3B">
        <w:t>”</w:t>
      </w:r>
      <w:r w:rsidR="009674B1">
        <w:t xml:space="preserve"> </w:t>
      </w:r>
      <w:r w:rsidR="00B71144">
        <w:t xml:space="preserve">not </w:t>
      </w:r>
      <w:r w:rsidR="00CF4E65">
        <w:t>always available in the documents</w:t>
      </w:r>
      <w:r w:rsidR="009674B1">
        <w:t xml:space="preserve"> </w:t>
      </w:r>
      <w:r w:rsidR="00CF4E65">
        <w:t>processed in the previous demo).</w:t>
      </w:r>
      <w:r w:rsidR="00F32465" w:rsidRPr="00D632E1">
        <w:rPr>
          <w:noProof/>
        </w:rPr>
        <w:drawing>
          <wp:inline distT="0" distB="0" distL="0" distR="0" wp14:anchorId="2D5FB733" wp14:editId="75498791">
            <wp:extent cx="5731510" cy="1124585"/>
            <wp:effectExtent l="133350" t="133350" r="135890" b="132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124585"/>
                    </a:xfrm>
                    <a:prstGeom prst="rect">
                      <a:avLst/>
                    </a:prstGeom>
                    <a:ln>
                      <a:noFill/>
                    </a:ln>
                    <a:effectLst>
                      <a:outerShdw blurRad="127000" algn="tl" rotWithShape="0">
                        <a:srgbClr val="000000">
                          <a:alpha val="50000"/>
                        </a:srgbClr>
                      </a:outerShdw>
                    </a:effectLst>
                  </pic:spPr>
                </pic:pic>
              </a:graphicData>
            </a:graphic>
          </wp:inline>
        </w:drawing>
      </w:r>
    </w:p>
    <w:p w14:paraId="17F5D1C2" w14:textId="4A75D4FF" w:rsidR="00F32465" w:rsidRPr="00D632E1" w:rsidRDefault="00F32465" w:rsidP="005D31BA">
      <w:pPr>
        <w:ind w:left="720"/>
      </w:pPr>
      <w:r w:rsidRPr="00D632E1">
        <w:rPr>
          <w:noProof/>
        </w:rPr>
        <w:drawing>
          <wp:inline distT="0" distB="0" distL="0" distR="0" wp14:anchorId="552D5551" wp14:editId="20E2CD00">
            <wp:extent cx="5070475" cy="1853257"/>
            <wp:effectExtent l="133350" t="133350" r="130175" b="128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79284" cy="1856477"/>
                    </a:xfrm>
                    <a:prstGeom prst="rect">
                      <a:avLst/>
                    </a:prstGeom>
                    <a:ln>
                      <a:noFill/>
                    </a:ln>
                    <a:effectLst>
                      <a:outerShdw blurRad="127000" algn="tl" rotWithShape="0">
                        <a:srgbClr val="000000">
                          <a:alpha val="50000"/>
                        </a:srgbClr>
                      </a:outerShdw>
                    </a:effectLst>
                  </pic:spPr>
                </pic:pic>
              </a:graphicData>
            </a:graphic>
          </wp:inline>
        </w:drawing>
      </w:r>
    </w:p>
    <w:p w14:paraId="17537A3E" w14:textId="3E57A8EE" w:rsidR="005B0D28" w:rsidRDefault="00EA601E" w:rsidP="005B0D28">
      <w:pPr>
        <w:pStyle w:val="ListParagraph"/>
        <w:numPr>
          <w:ilvl w:val="0"/>
          <w:numId w:val="6"/>
        </w:numPr>
      </w:pPr>
      <w:r>
        <w:rPr>
          <w:noProof/>
        </w:rPr>
        <mc:AlternateContent>
          <mc:Choice Requires="wpi">
            <w:drawing>
              <wp:anchor distT="0" distB="0" distL="114300" distR="114300" simplePos="0" relativeHeight="251601408" behindDoc="0" locked="1" layoutInCell="1" allowOverlap="1" wp14:anchorId="2D121F90" wp14:editId="37DF2E46">
                <wp:simplePos x="0" y="0"/>
                <wp:positionH relativeFrom="column">
                  <wp:posOffset>5005970</wp:posOffset>
                </wp:positionH>
                <wp:positionV relativeFrom="paragraph">
                  <wp:posOffset>869315</wp:posOffset>
                </wp:positionV>
                <wp:extent cx="658440" cy="405720"/>
                <wp:effectExtent l="57150" t="38100" r="27940" b="52070"/>
                <wp:wrapNone/>
                <wp:docPr id="332" name="Ink 332"/>
                <wp:cNvGraphicFramePr/>
                <a:graphic xmlns:a="http://schemas.openxmlformats.org/drawingml/2006/main">
                  <a:graphicData uri="http://schemas.microsoft.com/office/word/2010/wordprocessingInk">
                    <w14:contentPart bwMode="auto" r:id="rId110">
                      <w14:nvContentPartPr>
                        <w14:cNvContentPartPr/>
                      </w14:nvContentPartPr>
                      <w14:xfrm>
                        <a:off x="0" y="0"/>
                        <a:ext cx="658440" cy="405720"/>
                      </w14:xfrm>
                    </w14:contentPart>
                  </a:graphicData>
                </a:graphic>
              </wp:anchor>
            </w:drawing>
          </mc:Choice>
          <mc:Fallback>
            <w:pict>
              <v:shape w14:anchorId="1C35809F" id="Ink 332" o:spid="_x0000_s1026" type="#_x0000_t75" style="position:absolute;margin-left:393.45pt;margin-top:67.75pt;width:53.3pt;height:33.4pt;z-index:25160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">
                <v:imagedata r:id="rId111" o:title=""/>
                <w10:anchorlock/>
              </v:shape>
            </w:pict>
          </mc:Fallback>
        </mc:AlternateContent>
      </w:r>
      <w:r w:rsidR="00CF4E65">
        <w:t>In the tab “</w:t>
      </w:r>
      <w:r w:rsidR="005C2F08">
        <w:t>C</w:t>
      </w:r>
      <w:r w:rsidR="00CF4E65">
        <w:t xml:space="preserve">onfiguration”, we will </w:t>
      </w:r>
      <w:r w:rsidR="00314111">
        <w:t xml:space="preserve">define the </w:t>
      </w:r>
      <w:r w:rsidR="00B44BEA">
        <w:t>au</w:t>
      </w:r>
      <w:r w:rsidR="00314111">
        <w:t xml:space="preserve">thorization determination. Choose </w:t>
      </w:r>
      <w:r>
        <w:t xml:space="preserve">“edit”, and then </w:t>
      </w:r>
      <w:r w:rsidR="00314111">
        <w:t>“enable masking”, and “</w:t>
      </w:r>
      <w:proofErr w:type="gramStart"/>
      <w:r w:rsidR="00314111">
        <w:t>role based</w:t>
      </w:r>
      <w:proofErr w:type="gramEnd"/>
      <w:r w:rsidR="00314111">
        <w:t xml:space="preserve"> authorization”. </w:t>
      </w:r>
      <w:r>
        <w:br/>
      </w:r>
      <w:r w:rsidRPr="00D632E1">
        <w:rPr>
          <w:noProof/>
        </w:rPr>
        <w:drawing>
          <wp:inline distT="0" distB="0" distL="0" distR="0" wp14:anchorId="50D29586" wp14:editId="07FF12E4">
            <wp:extent cx="5070475" cy="811748"/>
            <wp:effectExtent l="133350" t="133350" r="130175" b="1409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31162" cy="821464"/>
                    </a:xfrm>
                    <a:prstGeom prst="rect">
                      <a:avLst/>
                    </a:prstGeom>
                    <a:ln>
                      <a:noFill/>
                    </a:ln>
                    <a:effectLst>
                      <a:outerShdw blurRad="127000" algn="tl" rotWithShape="0">
                        <a:srgbClr val="000000">
                          <a:alpha val="50000"/>
                        </a:srgbClr>
                      </a:outerShdw>
                    </a:effectLst>
                  </pic:spPr>
                </pic:pic>
              </a:graphicData>
            </a:graphic>
          </wp:inline>
        </w:drawing>
      </w:r>
    </w:p>
    <w:p w14:paraId="0DD3E0ED" w14:textId="58964149" w:rsidR="005C671E" w:rsidRDefault="007E147B" w:rsidP="005B0D28">
      <w:pPr>
        <w:pStyle w:val="ListParagraph"/>
        <w:numPr>
          <w:ilvl w:val="0"/>
          <w:numId w:val="6"/>
        </w:numPr>
      </w:pPr>
      <w:r>
        <w:t>As the role (required for users to be authorized</w:t>
      </w:r>
      <w:r w:rsidR="005C671E">
        <w:t>)</w:t>
      </w:r>
      <w:r>
        <w:t>, maintain “ZUI</w:t>
      </w:r>
      <w:r w:rsidR="00EE30BA">
        <w:t>DP_L2+3” which is mapped to the project members S</w:t>
      </w:r>
      <w:r w:rsidR="004F0B6E">
        <w:t xml:space="preserve">cott Morgan and Aubrey Myers, but not </w:t>
      </w:r>
      <w:r w:rsidR="005C671E">
        <w:t>Ben Collins.</w:t>
      </w:r>
    </w:p>
    <w:p w14:paraId="555CFD83" w14:textId="05DB0F18" w:rsidR="00F32465" w:rsidRDefault="005B280A" w:rsidP="00EA601E">
      <w:pPr>
        <w:ind w:left="720"/>
      </w:pPr>
      <w:r>
        <w:t xml:space="preserve">For unauthorized users, configure that the </w:t>
      </w:r>
      <w:r w:rsidR="000E0291">
        <w:t xml:space="preserve">field level action to protect the </w:t>
      </w:r>
      <w:r>
        <w:t xml:space="preserve">value shall be </w:t>
      </w:r>
      <w:r w:rsidR="001F449C">
        <w:t>“Full Length”</w:t>
      </w:r>
      <w:r w:rsidR="000E0291">
        <w:t xml:space="preserve"> (or another a</w:t>
      </w:r>
      <w:r w:rsidR="003D2C16">
        <w:t xml:space="preserve">ction if you like). </w:t>
      </w:r>
      <w:r w:rsidR="00EA601E">
        <w:br/>
      </w:r>
      <w:r w:rsidR="00F32465" w:rsidRPr="00D632E1">
        <w:rPr>
          <w:noProof/>
        </w:rPr>
        <w:drawing>
          <wp:inline distT="0" distB="0" distL="0" distR="0" wp14:anchorId="764B0685" wp14:editId="5F84780A">
            <wp:extent cx="5070475" cy="2786907"/>
            <wp:effectExtent l="133350" t="133350" r="130175" b="128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80147" cy="2792223"/>
                    </a:xfrm>
                    <a:prstGeom prst="rect">
                      <a:avLst/>
                    </a:prstGeom>
                    <a:ln>
                      <a:noFill/>
                    </a:ln>
                    <a:effectLst>
                      <a:outerShdw blurRad="127000" algn="tl" rotWithShape="0">
                        <a:srgbClr val="000000">
                          <a:alpha val="50000"/>
                        </a:srgbClr>
                      </a:outerShdw>
                    </a:effectLst>
                  </pic:spPr>
                </pic:pic>
              </a:graphicData>
            </a:graphic>
          </wp:inline>
        </w:drawing>
      </w:r>
    </w:p>
    <w:p w14:paraId="73761646" w14:textId="3B30339A" w:rsidR="005C3613" w:rsidRDefault="005C3613" w:rsidP="005D31BA">
      <w:pPr>
        <w:ind w:left="720"/>
      </w:pPr>
      <w:r>
        <w:t>Save the entry</w:t>
      </w:r>
      <w:r w:rsidR="00CA0B15">
        <w:t xml:space="preserve">, so the screen goes back into display mode. </w:t>
      </w:r>
    </w:p>
    <w:p w14:paraId="7C1FD00E" w14:textId="6042885C" w:rsidR="00EA601E" w:rsidRDefault="008B0E4F" w:rsidP="005D31BA">
      <w:pPr>
        <w:ind w:left="720"/>
      </w:pPr>
      <w:r>
        <w:t xml:space="preserve">With this, you’re done defining your first sensitive attribute! </w:t>
      </w:r>
    </w:p>
    <w:p w14:paraId="5FE8FD5E" w14:textId="5A72A63E" w:rsidR="00D86B31" w:rsidRDefault="00D86B31" w:rsidP="00D86B31">
      <w:pPr>
        <w:pStyle w:val="ListParagraph"/>
        <w:numPr>
          <w:ilvl w:val="0"/>
          <w:numId w:val="6"/>
        </w:numPr>
      </w:pPr>
      <w:r>
        <w:rPr>
          <w:noProof/>
        </w:rPr>
        <mc:AlternateContent>
          <mc:Choice Requires="wpi">
            <w:drawing>
              <wp:anchor distT="0" distB="0" distL="114300" distR="114300" simplePos="0" relativeHeight="251856384" behindDoc="0" locked="1" layoutInCell="1" allowOverlap="1" wp14:anchorId="702BC124" wp14:editId="599D680E">
                <wp:simplePos x="0" y="0"/>
                <wp:positionH relativeFrom="column">
                  <wp:posOffset>5374204</wp:posOffset>
                </wp:positionH>
                <wp:positionV relativeFrom="paragraph">
                  <wp:posOffset>503454</wp:posOffset>
                </wp:positionV>
                <wp:extent cx="286101" cy="248102"/>
                <wp:effectExtent l="38100" t="38100" r="0" b="57150"/>
                <wp:wrapNone/>
                <wp:docPr id="17" name="Ink 17"/>
                <wp:cNvGraphicFramePr/>
                <a:graphic xmlns:a="http://schemas.openxmlformats.org/drawingml/2006/main">
                  <a:graphicData uri="http://schemas.microsoft.com/office/word/2010/wordprocessingInk">
                    <w14:contentPart bwMode="auto" r:id="rId114">
                      <w14:nvContentPartPr>
                        <w14:cNvContentPartPr/>
                      </w14:nvContentPartPr>
                      <w14:xfrm>
                        <a:off x="0" y="0"/>
                        <a:ext cx="286101" cy="248102"/>
                      </w14:xfrm>
                    </w14:contentPart>
                  </a:graphicData>
                </a:graphic>
                <wp14:sizeRelH relativeFrom="margin">
                  <wp14:pctWidth>0</wp14:pctWidth>
                </wp14:sizeRelH>
                <wp14:sizeRelV relativeFrom="margin">
                  <wp14:pctHeight>0</wp14:pctHeight>
                </wp14:sizeRelV>
              </wp:anchor>
            </w:drawing>
          </mc:Choice>
          <mc:Fallback>
            <w:pict>
              <v:shape w14:anchorId="6E3AD3C1" id="Ink 17" o:spid="_x0000_s1026" type="#_x0000_t75" style="position:absolute;margin-left:422.45pt;margin-top:38.95pt;width:23.95pt;height:20.95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">
                <v:imagedata r:id="rId115" o:title=""/>
                <w10:anchorlock/>
              </v:shape>
            </w:pict>
          </mc:Fallback>
        </mc:AlternateContent>
      </w:r>
      <w:r w:rsidRPr="00D632E1">
        <w:t xml:space="preserve">Navigate one step back, </w:t>
      </w:r>
      <w:r>
        <w:t xml:space="preserve">to the </w:t>
      </w:r>
      <w:r w:rsidRPr="00D632E1">
        <w:t xml:space="preserve">Manage Sensitive Attributes Overview screen. Here, </w:t>
      </w:r>
      <w:proofErr w:type="gramStart"/>
      <w:r w:rsidRPr="00D632E1">
        <w:t>trigger</w:t>
      </w:r>
      <w:proofErr w:type="gramEnd"/>
      <w:r w:rsidRPr="00D632E1">
        <w:t xml:space="preserve"> the function in the top right corner to “Generate Program”</w:t>
      </w:r>
      <w:r w:rsidR="000845C9">
        <w:t xml:space="preserve">. </w:t>
      </w:r>
      <w:r w:rsidR="00AE7DAC">
        <w:t xml:space="preserve">This will generate the necessary programs for UIDP Masking in the background. The </w:t>
      </w:r>
      <w:r w:rsidR="00A30CFB">
        <w:t xml:space="preserve">process takes about a minute. </w:t>
      </w:r>
      <w:r>
        <w:br/>
      </w:r>
      <w:r w:rsidRPr="00D632E1">
        <w:rPr>
          <w:noProof/>
        </w:rPr>
        <w:drawing>
          <wp:inline distT="0" distB="0" distL="0" distR="0" wp14:anchorId="06ADC32C" wp14:editId="5325198B">
            <wp:extent cx="5120005" cy="757847"/>
            <wp:effectExtent l="133350" t="133350" r="137795" b="137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8830" cy="762114"/>
                    </a:xfrm>
                    <a:prstGeom prst="rect">
                      <a:avLst/>
                    </a:prstGeom>
                    <a:ln>
                      <a:noFill/>
                    </a:ln>
                    <a:effectLst>
                      <a:outerShdw blurRad="127000" algn="tl" rotWithShape="0">
                        <a:srgbClr val="000000">
                          <a:alpha val="50000"/>
                        </a:srgbClr>
                      </a:outerShdw>
                    </a:effectLst>
                  </pic:spPr>
                </pic:pic>
              </a:graphicData>
            </a:graphic>
          </wp:inline>
        </w:drawing>
      </w:r>
    </w:p>
    <w:p w14:paraId="0EF4D450" w14:textId="7BDA835E" w:rsidR="00B96BA9" w:rsidRPr="00D86B31" w:rsidRDefault="002B3FE8" w:rsidP="00D86B31">
      <w:pPr>
        <w:pStyle w:val="ListParagraph"/>
        <w:numPr>
          <w:ilvl w:val="0"/>
          <w:numId w:val="6"/>
        </w:numPr>
      </w:pPr>
      <w:r>
        <w:t>T</w:t>
      </w:r>
      <w:r w:rsidR="00E2397A" w:rsidRPr="00D86B31">
        <w:t xml:space="preserve">est </w:t>
      </w:r>
      <w:r>
        <w:t xml:space="preserve">the settings </w:t>
      </w:r>
      <w:r w:rsidR="00B96BA9" w:rsidRPr="00D86B31">
        <w:t>in MM02 for user BCOLLINS</w:t>
      </w:r>
      <w:r w:rsidR="004D3804">
        <w:t xml:space="preserve"> who should not see the </w:t>
      </w:r>
      <w:r w:rsidR="00213096">
        <w:t>clear gross weight anymore</w:t>
      </w:r>
      <w:r>
        <w:t xml:space="preserve">. You may run a counter test for </w:t>
      </w:r>
      <w:r w:rsidR="00213096">
        <w:t>users SMORGAN</w:t>
      </w:r>
      <w:r>
        <w:t xml:space="preserve"> or </w:t>
      </w:r>
      <w:r w:rsidR="00213096">
        <w:t>AMYERS</w:t>
      </w:r>
      <w:r>
        <w:t xml:space="preserve"> who </w:t>
      </w:r>
      <w:r w:rsidR="00A015E9">
        <w:t>should be shown the clear value.</w:t>
      </w:r>
      <w:r w:rsidR="00213096">
        <w:t xml:space="preserve"> </w:t>
      </w:r>
      <w:r w:rsidR="00B96BA9" w:rsidRPr="00D86B31">
        <w:t xml:space="preserve"> </w:t>
      </w:r>
    </w:p>
    <w:p w14:paraId="3A093B1B" w14:textId="77777777" w:rsidR="00D86B31" w:rsidRDefault="00D86B31" w:rsidP="00CE34BA">
      <w:pPr>
        <w:pStyle w:val="Heading2"/>
        <w:numPr>
          <w:ilvl w:val="0"/>
          <w:numId w:val="31"/>
        </w:numPr>
        <w:ind w:left="426"/>
      </w:pPr>
      <w:bookmarkStart w:id="184" w:name="_Toc148094868"/>
      <w:r>
        <w:t>Configuration steps – role based with Reveal on Demand</w:t>
      </w:r>
      <w:bookmarkEnd w:id="184"/>
    </w:p>
    <w:p w14:paraId="59013F45" w14:textId="6357CABA" w:rsidR="008B0E4F" w:rsidRPr="00E22D1C" w:rsidRDefault="00B96BA9" w:rsidP="00A30CFB">
      <w:pPr>
        <w:rPr>
          <w:lang w:val="en-US"/>
        </w:rPr>
      </w:pPr>
      <w:r>
        <w:rPr>
          <w:lang w:val="en-US"/>
        </w:rPr>
        <w:t>L</w:t>
      </w:r>
      <w:proofErr w:type="spellStart"/>
      <w:r w:rsidR="007003CE">
        <w:t>et’s</w:t>
      </w:r>
      <w:proofErr w:type="spellEnd"/>
      <w:r w:rsidR="007003CE">
        <w:t xml:space="preserve"> create another, more advanced scenario first though. </w:t>
      </w:r>
      <w:r w:rsidR="00E22D1C" w:rsidRPr="00E22D1C">
        <w:rPr>
          <w:lang w:val="en-US"/>
        </w:rPr>
        <w:t xml:space="preserve">Consider the Net Weight as even more critical information </w:t>
      </w:r>
      <w:r w:rsidR="00E22D1C">
        <w:rPr>
          <w:lang w:val="en-US"/>
        </w:rPr>
        <w:t>–</w:t>
      </w:r>
      <w:r w:rsidR="00E22D1C" w:rsidRPr="00E22D1C">
        <w:rPr>
          <w:lang w:val="en-US"/>
        </w:rPr>
        <w:t xml:space="preserve"> a</w:t>
      </w:r>
      <w:r w:rsidR="00E22D1C">
        <w:rPr>
          <w:lang w:val="en-US"/>
        </w:rPr>
        <w:t>fter all, th</w:t>
      </w:r>
      <w:r w:rsidR="008A694F">
        <w:rPr>
          <w:lang w:val="en-US"/>
        </w:rPr>
        <w:t xml:space="preserve">e </w:t>
      </w:r>
      <w:r w:rsidR="007D3013">
        <w:rPr>
          <w:lang w:val="en-US"/>
        </w:rPr>
        <w:t xml:space="preserve">absolute </w:t>
      </w:r>
      <w:r w:rsidR="008A694F">
        <w:rPr>
          <w:lang w:val="en-US"/>
        </w:rPr>
        <w:t xml:space="preserve">weight of the components alone </w:t>
      </w:r>
      <w:r w:rsidR="007D3013">
        <w:rPr>
          <w:lang w:val="en-US"/>
        </w:rPr>
        <w:t>determines the core of the whole project’s value!</w:t>
      </w:r>
      <w:r w:rsidR="00E22D1C">
        <w:rPr>
          <w:lang w:val="en-US"/>
        </w:rPr>
        <w:t xml:space="preserve"> </w:t>
      </w:r>
    </w:p>
    <w:p w14:paraId="10A570F7" w14:textId="429C94FB" w:rsidR="00F32465" w:rsidRPr="00D632E1" w:rsidRDefault="00F32465" w:rsidP="00496E84">
      <w:pPr>
        <w:pStyle w:val="ListParagraph"/>
        <w:numPr>
          <w:ilvl w:val="0"/>
          <w:numId w:val="20"/>
        </w:numPr>
      </w:pPr>
      <w:r w:rsidRPr="00D632E1">
        <w:t>Navigate back</w:t>
      </w:r>
      <w:r w:rsidR="007003CE">
        <w:t xml:space="preserve"> to the “</w:t>
      </w:r>
      <w:r w:rsidRPr="00D632E1">
        <w:t>Manage Sensitive Attributes</w:t>
      </w:r>
      <w:r w:rsidR="007003CE">
        <w:t>”</w:t>
      </w:r>
      <w:r w:rsidRPr="00D632E1">
        <w:t xml:space="preserve"> Overview screen </w:t>
      </w:r>
      <w:r w:rsidR="007003CE">
        <w:t xml:space="preserve">and </w:t>
      </w:r>
      <w:r w:rsidRPr="00D632E1">
        <w:t>choose to create another attribute for material net weight.</w:t>
      </w:r>
      <w:r w:rsidR="00EA601E">
        <w:br/>
      </w:r>
      <w:r w:rsidRPr="00D632E1">
        <w:rPr>
          <w:noProof/>
        </w:rPr>
        <w:drawing>
          <wp:inline distT="0" distB="0" distL="0" distR="0" wp14:anchorId="634CF8BD" wp14:editId="77FDEED9">
            <wp:extent cx="1648800" cy="1083600"/>
            <wp:effectExtent l="133350" t="133350" r="142240" b="135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48800" cy="1083600"/>
                    </a:xfrm>
                    <a:prstGeom prst="rect">
                      <a:avLst/>
                    </a:prstGeom>
                    <a:ln>
                      <a:noFill/>
                    </a:ln>
                    <a:effectLst>
                      <a:outerShdw blurRad="127000" algn="tl" rotWithShape="0">
                        <a:srgbClr val="000000">
                          <a:alpha val="50000"/>
                        </a:srgbClr>
                      </a:outerShdw>
                    </a:effectLst>
                  </pic:spPr>
                </pic:pic>
              </a:graphicData>
            </a:graphic>
          </wp:inline>
        </w:drawing>
      </w:r>
    </w:p>
    <w:p w14:paraId="0B83F849" w14:textId="107FFC0A" w:rsidR="00F32465" w:rsidRPr="00D632E1" w:rsidRDefault="00F32465" w:rsidP="00496E84">
      <w:pPr>
        <w:pStyle w:val="ListParagraph"/>
        <w:numPr>
          <w:ilvl w:val="0"/>
          <w:numId w:val="20"/>
        </w:numPr>
      </w:pPr>
      <w:r w:rsidRPr="00D632E1">
        <w:t xml:space="preserve">In tab “Technical Mapping”, add table-field value MARA-NTGEW. Trigger the mass configuration in the top right corner and wait for several seconds. </w:t>
      </w:r>
    </w:p>
    <w:p w14:paraId="59BE6045" w14:textId="68E179D7" w:rsidR="00F32465" w:rsidRPr="00D632E1" w:rsidRDefault="00F32465" w:rsidP="00496E84">
      <w:pPr>
        <w:pStyle w:val="ListParagraph"/>
        <w:numPr>
          <w:ilvl w:val="0"/>
          <w:numId w:val="20"/>
        </w:numPr>
      </w:pPr>
      <w:r w:rsidRPr="00D632E1">
        <w:t xml:space="preserve">In the Section “SAP GUI (Module Pool), check whether the entry was created for program name SAPLMGD1; screen number 2007; field name MARA-NTGEW. If not, add this entry manually. </w:t>
      </w:r>
    </w:p>
    <w:p w14:paraId="2DA3B3A3" w14:textId="7DD54EC2" w:rsidR="00F32465" w:rsidRPr="00D632E1" w:rsidRDefault="00E26834" w:rsidP="00496E84">
      <w:pPr>
        <w:pStyle w:val="ListParagraph"/>
        <w:numPr>
          <w:ilvl w:val="0"/>
          <w:numId w:val="20"/>
        </w:numPr>
      </w:pPr>
      <w:r>
        <w:rPr>
          <w:noProof/>
        </w:rPr>
        <mc:AlternateContent>
          <mc:Choice Requires="wpi">
            <w:drawing>
              <wp:anchor distT="0" distB="0" distL="114300" distR="114300" simplePos="0" relativeHeight="251610624" behindDoc="0" locked="1" layoutInCell="1" allowOverlap="1" wp14:anchorId="01DAB65E" wp14:editId="63C0E527">
                <wp:simplePos x="0" y="0"/>
                <wp:positionH relativeFrom="column">
                  <wp:posOffset>5374204</wp:posOffset>
                </wp:positionH>
                <wp:positionV relativeFrom="paragraph">
                  <wp:posOffset>503454</wp:posOffset>
                </wp:positionV>
                <wp:extent cx="286101" cy="248102"/>
                <wp:effectExtent l="38100" t="38100" r="0" b="57150"/>
                <wp:wrapNone/>
                <wp:docPr id="336" name="Ink 336"/>
                <wp:cNvGraphicFramePr/>
                <a:graphic xmlns:a="http://schemas.openxmlformats.org/drawingml/2006/main">
                  <a:graphicData uri="http://schemas.microsoft.com/office/word/2010/wordprocessingInk">
                    <w14:contentPart bwMode="auto" r:id="rId118">
                      <w14:nvContentPartPr>
                        <w14:cNvContentPartPr/>
                      </w14:nvContentPartPr>
                      <w14:xfrm>
                        <a:off x="0" y="0"/>
                        <a:ext cx="286101" cy="248102"/>
                      </w14:xfrm>
                    </w14:contentPart>
                  </a:graphicData>
                </a:graphic>
                <wp14:sizeRelH relativeFrom="margin">
                  <wp14:pctWidth>0</wp14:pctWidth>
                </wp14:sizeRelH>
                <wp14:sizeRelV relativeFrom="margin">
                  <wp14:pctHeight>0</wp14:pctHeight>
                </wp14:sizeRelV>
              </wp:anchor>
            </w:drawing>
          </mc:Choice>
          <mc:Fallback>
            <w:pict>
              <v:shape w14:anchorId="01EFBB15" id="Ink 336" o:spid="_x0000_s1026" type="#_x0000_t75" style="position:absolute;margin-left:422.45pt;margin-top:38.95pt;width:23.95pt;height:20.9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">
                <v:imagedata r:id="rId115" o:title=""/>
                <w10:anchorlock/>
              </v:shape>
            </w:pict>
          </mc:Fallback>
        </mc:AlternateContent>
      </w:r>
      <w:r w:rsidR="00496E84">
        <w:t>Again, n</w:t>
      </w:r>
      <w:r w:rsidR="00F32465" w:rsidRPr="00D632E1">
        <w:t xml:space="preserve">avigate one step back, </w:t>
      </w:r>
      <w:r w:rsidR="00252423">
        <w:t xml:space="preserve">to the </w:t>
      </w:r>
      <w:r w:rsidR="00F32465" w:rsidRPr="00D632E1">
        <w:t xml:space="preserve">Manage Sensitive Attributes Overview screen. Here, </w:t>
      </w:r>
      <w:proofErr w:type="gramStart"/>
      <w:r w:rsidR="00F32465" w:rsidRPr="00D632E1">
        <w:t>trigger</w:t>
      </w:r>
      <w:proofErr w:type="gramEnd"/>
      <w:r w:rsidR="00F32465" w:rsidRPr="00D632E1">
        <w:t xml:space="preserve"> the function in the top right corner to “Generate Program”:</w:t>
      </w:r>
      <w:r>
        <w:br/>
      </w:r>
      <w:r w:rsidR="00F32465" w:rsidRPr="00D632E1">
        <w:rPr>
          <w:noProof/>
        </w:rPr>
        <w:drawing>
          <wp:inline distT="0" distB="0" distL="0" distR="0" wp14:anchorId="4D35B0B6" wp14:editId="770EA644">
            <wp:extent cx="5120005" cy="757847"/>
            <wp:effectExtent l="133350" t="133350" r="137795" b="1377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8830" cy="762114"/>
                    </a:xfrm>
                    <a:prstGeom prst="rect">
                      <a:avLst/>
                    </a:prstGeom>
                    <a:ln>
                      <a:noFill/>
                    </a:ln>
                    <a:effectLst>
                      <a:outerShdw blurRad="127000" algn="tl" rotWithShape="0">
                        <a:srgbClr val="000000">
                          <a:alpha val="50000"/>
                        </a:srgbClr>
                      </a:outerShdw>
                    </a:effectLst>
                  </pic:spPr>
                </pic:pic>
              </a:graphicData>
            </a:graphic>
          </wp:inline>
        </w:drawing>
      </w:r>
    </w:p>
    <w:p w14:paraId="5B49B41F" w14:textId="483CE6F8" w:rsidR="00F32465" w:rsidRDefault="00F32465" w:rsidP="00496E84">
      <w:pPr>
        <w:pStyle w:val="ListParagraph"/>
        <w:numPr>
          <w:ilvl w:val="0"/>
          <w:numId w:val="20"/>
        </w:numPr>
      </w:pPr>
      <w:r w:rsidRPr="00D632E1">
        <w:t xml:space="preserve">In the pop-ups, choose Execute, and then close. </w:t>
      </w:r>
    </w:p>
    <w:p w14:paraId="637595D4" w14:textId="1B1BD5C2" w:rsidR="00EC7188" w:rsidRPr="00D632E1" w:rsidRDefault="005026C5" w:rsidP="00D04A7B">
      <w:pPr>
        <w:pStyle w:val="ListParagraph"/>
        <w:numPr>
          <w:ilvl w:val="0"/>
          <w:numId w:val="16"/>
        </w:numPr>
      </w:pPr>
      <w:r>
        <w:t xml:space="preserve">Move to the tab “Configurations” and maintain as in the previous case: </w:t>
      </w:r>
      <w:r>
        <w:br/>
      </w:r>
      <w:r w:rsidR="00ED5B77">
        <w:t xml:space="preserve">- </w:t>
      </w:r>
      <w:r w:rsidR="00D50A77">
        <w:t xml:space="preserve">Enable Masking; </w:t>
      </w:r>
      <w:r w:rsidR="00ED5B77">
        <w:br/>
        <w:t xml:space="preserve">- </w:t>
      </w:r>
      <w:r w:rsidR="00D04A7B">
        <w:t xml:space="preserve">choose </w:t>
      </w:r>
      <w:proofErr w:type="gramStart"/>
      <w:r w:rsidR="00D50A77">
        <w:t>role based</w:t>
      </w:r>
      <w:proofErr w:type="gramEnd"/>
      <w:r w:rsidR="00D50A77">
        <w:t xml:space="preserve"> authorization, and as role </w:t>
      </w:r>
      <w:r w:rsidR="005F31BD">
        <w:t xml:space="preserve">again </w:t>
      </w:r>
      <w:r>
        <w:t xml:space="preserve">maintain “ZUIDP_L2+3” </w:t>
      </w:r>
      <w:r w:rsidR="005F31BD">
        <w:t>(</w:t>
      </w:r>
      <w:r>
        <w:t>mapped to the project members Scott Morgan and Aubrey Myers, but not Ben Collins</w:t>
      </w:r>
      <w:r w:rsidR="005F31BD">
        <w:t>).</w:t>
      </w:r>
      <w:r w:rsidR="00D04A7B">
        <w:br/>
      </w:r>
      <w:r w:rsidR="00CB3A3B">
        <w:rPr>
          <w:noProof/>
        </w:rPr>
        <mc:AlternateContent>
          <mc:Choice Requires="wpi">
            <w:drawing>
              <wp:anchor distT="0" distB="0" distL="114300" distR="114300" simplePos="0" relativeHeight="251622912" behindDoc="0" locked="1" layoutInCell="1" allowOverlap="1" wp14:anchorId="469D4F80" wp14:editId="521863BD">
                <wp:simplePos x="0" y="0"/>
                <wp:positionH relativeFrom="column">
                  <wp:posOffset>677545</wp:posOffset>
                </wp:positionH>
                <wp:positionV relativeFrom="paragraph">
                  <wp:posOffset>2946351</wp:posOffset>
                </wp:positionV>
                <wp:extent cx="2912400" cy="608400"/>
                <wp:effectExtent l="38100" t="57150" r="59690" b="58420"/>
                <wp:wrapNone/>
                <wp:docPr id="339" name="Ink 339"/>
                <wp:cNvGraphicFramePr/>
                <a:graphic xmlns:a="http://schemas.openxmlformats.org/drawingml/2006/main">
                  <a:graphicData uri="http://schemas.microsoft.com/office/word/2010/wordprocessingInk">
                    <w14:contentPart bwMode="auto" r:id="rId119">
                      <w14:nvContentPartPr>
                        <w14:cNvContentPartPr/>
                      </w14:nvContentPartPr>
                      <w14:xfrm>
                        <a:off x="0" y="0"/>
                        <a:ext cx="2912400" cy="608400"/>
                      </w14:xfrm>
                    </w14:contentPart>
                  </a:graphicData>
                </a:graphic>
                <wp14:sizeRelH relativeFrom="margin">
                  <wp14:pctWidth>0</wp14:pctWidth>
                </wp14:sizeRelH>
                <wp14:sizeRelV relativeFrom="margin">
                  <wp14:pctHeight>0</wp14:pctHeight>
                </wp14:sizeRelV>
              </wp:anchor>
            </w:drawing>
          </mc:Choice>
          <mc:Fallback>
            <w:pict>
              <v:shape w14:anchorId="0C7AB551" id="Ink 339" o:spid="_x0000_s1026" type="#_x0000_t75" style="position:absolute;margin-left:52.65pt;margin-top:231.3pt;width:230.7pt;height:49.3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">
                <v:imagedata r:id="rId120" o:title=""/>
                <w10:anchorlock/>
              </v:shape>
            </w:pict>
          </mc:Fallback>
        </mc:AlternateContent>
      </w:r>
      <w:r w:rsidR="00D04A7B">
        <w:t xml:space="preserve">- </w:t>
      </w:r>
      <w:r w:rsidR="005F31BD">
        <w:t xml:space="preserve">As main difference, </w:t>
      </w:r>
      <w:r w:rsidR="008529D3">
        <w:t xml:space="preserve">set the flag for “Reveal on Demand” </w:t>
      </w:r>
      <w:r w:rsidR="00423F35">
        <w:t xml:space="preserve">and </w:t>
      </w:r>
      <w:r w:rsidR="00123969">
        <w:t>indicate the reveal type as “</w:t>
      </w:r>
      <w:proofErr w:type="spellStart"/>
      <w:r w:rsidR="00123969">
        <w:t>self service</w:t>
      </w:r>
      <w:proofErr w:type="spellEnd"/>
      <w:r w:rsidR="00123969">
        <w:t>”. T</w:t>
      </w:r>
      <w:r w:rsidR="008529D3">
        <w:t xml:space="preserve">his will drive a quite different behavior for this field than in the previous case: the field will be masked </w:t>
      </w:r>
      <w:r w:rsidR="008D014A">
        <w:t xml:space="preserve">in the configured manner </w:t>
      </w:r>
      <w:r w:rsidR="008529D3">
        <w:t>even for authorized user</w:t>
      </w:r>
      <w:r w:rsidR="001D77C2">
        <w:t xml:space="preserve">s Scott and </w:t>
      </w:r>
      <w:proofErr w:type="gramStart"/>
      <w:r w:rsidR="001D77C2">
        <w:t>Aubrey;</w:t>
      </w:r>
      <w:proofErr w:type="gramEnd"/>
      <w:r w:rsidR="008529D3">
        <w:t xml:space="preserve"> who can however </w:t>
      </w:r>
      <w:r w:rsidR="002A3EFD">
        <w:t xml:space="preserve">request to have the data revealed as we will see in the test section. </w:t>
      </w:r>
      <w:r w:rsidR="008D014A">
        <w:br/>
      </w:r>
      <w:r w:rsidR="00423F35" w:rsidRPr="00423F35">
        <w:rPr>
          <w:noProof/>
        </w:rPr>
        <w:drawing>
          <wp:inline distT="0" distB="0" distL="0" distR="0" wp14:anchorId="0828EB6B" wp14:editId="7F69F881">
            <wp:extent cx="3020400" cy="2491200"/>
            <wp:effectExtent l="133350" t="133350" r="142240" b="13779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20400" cy="2491200"/>
                    </a:xfrm>
                    <a:prstGeom prst="rect">
                      <a:avLst/>
                    </a:prstGeom>
                    <a:ln>
                      <a:noFill/>
                    </a:ln>
                    <a:effectLst>
                      <a:outerShdw blurRad="127000" algn="tl" rotWithShape="0">
                        <a:srgbClr val="000000">
                          <a:alpha val="50000"/>
                        </a:srgbClr>
                      </a:outerShdw>
                    </a:effectLst>
                  </pic:spPr>
                </pic:pic>
              </a:graphicData>
            </a:graphic>
          </wp:inline>
        </w:drawing>
      </w:r>
    </w:p>
    <w:p w14:paraId="58A5ABC2" w14:textId="63B9DACD" w:rsidR="00F63EF7" w:rsidRPr="00D632E1" w:rsidRDefault="00F32465" w:rsidP="00CA297C">
      <w:pPr>
        <w:ind w:left="720" w:hanging="360"/>
      </w:pPr>
      <w:r w:rsidRPr="00D632E1">
        <w:t xml:space="preserve">The configuration for the first scenario is now complete. </w:t>
      </w:r>
    </w:p>
    <w:p w14:paraId="76E07555" w14:textId="68D36C37" w:rsidR="00F63EF7" w:rsidRPr="00E74C7E" w:rsidRDefault="001D209C" w:rsidP="00CE34BA">
      <w:pPr>
        <w:pStyle w:val="Heading2"/>
        <w:numPr>
          <w:ilvl w:val="0"/>
          <w:numId w:val="31"/>
        </w:numPr>
        <w:ind w:left="426"/>
      </w:pPr>
      <w:bookmarkStart w:id="185" w:name="_Toc148094869"/>
      <w:r w:rsidRPr="00E74C7E">
        <w:t xml:space="preserve">Test: </w:t>
      </w:r>
      <w:r w:rsidR="00F63EF7" w:rsidRPr="00E74C7E">
        <w:t>protected business scenario</w:t>
      </w:r>
      <w:bookmarkEnd w:id="185"/>
    </w:p>
    <w:p w14:paraId="00C35002" w14:textId="2D409649" w:rsidR="00AB3487" w:rsidRDefault="00AB0FD5" w:rsidP="00B0023A">
      <w:pPr>
        <w:pStyle w:val="ListParagraph"/>
        <w:numPr>
          <w:ilvl w:val="0"/>
          <w:numId w:val="22"/>
        </w:numPr>
      </w:pPr>
      <w:r w:rsidRPr="00A31D4D">
        <w:t xml:space="preserve">Log into </w:t>
      </w:r>
      <w:r w:rsidR="00DF719C">
        <w:t xml:space="preserve">a session </w:t>
      </w:r>
      <w:r w:rsidR="00727D9D">
        <w:t xml:space="preserve">of </w:t>
      </w:r>
      <w:r w:rsidRPr="00A31D4D">
        <w:t>SAP GUI</w:t>
      </w:r>
      <w:r w:rsidR="00727D9D">
        <w:t xml:space="preserve"> with user </w:t>
      </w:r>
      <w:r w:rsidRPr="00A31D4D">
        <w:t>AMYERS</w:t>
      </w:r>
      <w:r w:rsidR="00DF719C">
        <w:t xml:space="preserve">. Call </w:t>
      </w:r>
      <w:r w:rsidRPr="00A31D4D">
        <w:t>transaction MM02</w:t>
      </w:r>
      <w:r w:rsidR="00DF719C">
        <w:t xml:space="preserve">, </w:t>
      </w:r>
      <w:r w:rsidRPr="00A31D4D">
        <w:t>start typing a material number CS-A1</w:t>
      </w:r>
      <w:r w:rsidR="00DF719C">
        <w:t>…</w:t>
      </w:r>
      <w:r w:rsidRPr="00A31D4D">
        <w:t xml:space="preserve"> and pick any </w:t>
      </w:r>
      <w:r w:rsidR="00354E1F">
        <w:t xml:space="preserve">of the Carbon Speed relevant materials </w:t>
      </w:r>
      <w:r w:rsidRPr="00A31D4D">
        <w:t xml:space="preserve">from the search help list. </w:t>
      </w:r>
      <w:r w:rsidR="00491D49">
        <w:br/>
      </w:r>
      <w:r w:rsidR="00354E1F">
        <w:t xml:space="preserve">AMYERS should see the gross weight in clear, and the net weight in the way you have just configured for protection. </w:t>
      </w:r>
    </w:p>
    <w:p w14:paraId="13E65EA0" w14:textId="4AE1A698" w:rsidR="00AB3487" w:rsidRPr="00D3494B" w:rsidRDefault="00491D49" w:rsidP="00AB3487">
      <w:pPr>
        <w:pStyle w:val="ListParagraph"/>
        <w:numPr>
          <w:ilvl w:val="0"/>
          <w:numId w:val="22"/>
        </w:numPr>
      </w:pPr>
      <w:r>
        <w:t xml:space="preserve">Now </w:t>
      </w:r>
      <w:r w:rsidR="00AB3487" w:rsidRPr="00D3494B">
        <w:t xml:space="preserve">call the function “Reveal on” in the status bar “Help” menu: </w:t>
      </w:r>
      <w:r w:rsidR="00AB3487">
        <w:br/>
      </w:r>
      <w:r w:rsidR="00AB3487" w:rsidRPr="00D632E1">
        <w:rPr>
          <w:noProof/>
        </w:rPr>
        <w:drawing>
          <wp:inline distT="0" distB="0" distL="0" distR="0" wp14:anchorId="371CB0DA" wp14:editId="62B97B54">
            <wp:extent cx="3001972" cy="1329701"/>
            <wp:effectExtent l="133350" t="133350" r="141605" b="13716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22707" cy="1338886"/>
                    </a:xfrm>
                    <a:prstGeom prst="rect">
                      <a:avLst/>
                    </a:prstGeom>
                    <a:ln>
                      <a:noFill/>
                    </a:ln>
                    <a:effectLst>
                      <a:outerShdw blurRad="127000" algn="tl" rotWithShape="0">
                        <a:srgbClr val="000000">
                          <a:alpha val="50000"/>
                        </a:srgbClr>
                      </a:outerShdw>
                    </a:effectLst>
                  </pic:spPr>
                </pic:pic>
              </a:graphicData>
            </a:graphic>
          </wp:inline>
        </w:drawing>
      </w:r>
    </w:p>
    <w:p w14:paraId="07C8D4CE" w14:textId="77777777" w:rsidR="00AB3487" w:rsidRDefault="00AB3487" w:rsidP="00AB3487">
      <w:pPr>
        <w:pStyle w:val="ListParagraph"/>
        <w:numPr>
          <w:ilvl w:val="0"/>
          <w:numId w:val="22"/>
        </w:numPr>
      </w:pPr>
      <w:r w:rsidRPr="00D3494B">
        <w:t xml:space="preserve">In the following screen (Step 1 of 3), select the suggested entry and press “Next”, and for step 2 “Next again”. </w:t>
      </w:r>
    </w:p>
    <w:p w14:paraId="3E988A8C" w14:textId="66B5A7B0" w:rsidR="00AB3487" w:rsidRDefault="00AB3487" w:rsidP="00AB3487">
      <w:pPr>
        <w:pStyle w:val="ListParagraph"/>
        <w:numPr>
          <w:ilvl w:val="0"/>
          <w:numId w:val="22"/>
        </w:numPr>
      </w:pPr>
      <w:r w:rsidRPr="00D3494B">
        <w:t>In the “Enter Reason (step 3 of 3), pick any reason and maintain a comment in the comment box. Press “submit”. Confirm the summary</w:t>
      </w:r>
      <w:r w:rsidR="00491D49">
        <w:t>.</w:t>
      </w:r>
      <w:r w:rsidR="00491D49">
        <w:br/>
        <w:t>A</w:t>
      </w:r>
      <w:r w:rsidRPr="00D3494B">
        <w:t xml:space="preserve">fter screen re-load, a confirmation is displayed in the footer bar, and both weight fields should be clear and in change mode. </w:t>
      </w:r>
    </w:p>
    <w:p w14:paraId="56A4FEAB" w14:textId="5D308724" w:rsidR="00AB3487" w:rsidRDefault="00491D49" w:rsidP="002B6A23">
      <w:pPr>
        <w:pStyle w:val="ListParagraph"/>
        <w:numPr>
          <w:ilvl w:val="0"/>
          <w:numId w:val="22"/>
        </w:numPr>
      </w:pPr>
      <w:r>
        <w:t xml:space="preserve">Log </w:t>
      </w:r>
      <w:r w:rsidR="00040A03">
        <w:t xml:space="preserve">on </w:t>
      </w:r>
      <w:proofErr w:type="gramStart"/>
      <w:r w:rsidR="00040A03">
        <w:t>a</w:t>
      </w:r>
      <w:proofErr w:type="gramEnd"/>
      <w:r w:rsidR="00040A03">
        <w:t xml:space="preserve"> SAP GUI session for user </w:t>
      </w:r>
      <w:r w:rsidR="00AB3487" w:rsidRPr="00D3494B">
        <w:t>BCOLLINS</w:t>
      </w:r>
      <w:r w:rsidR="00040A03">
        <w:t xml:space="preserve"> and repeat the above steps. </w:t>
      </w:r>
      <w:r w:rsidR="00F23EBA">
        <w:t xml:space="preserve">You should see both the gross and net weight in protection fashion. </w:t>
      </w:r>
      <w:r w:rsidR="00040A03">
        <w:t>Upon triggering “rev</w:t>
      </w:r>
      <w:r w:rsidR="00FB102E">
        <w:t>e</w:t>
      </w:r>
      <w:r w:rsidR="00040A03">
        <w:t xml:space="preserve">al on”, </w:t>
      </w:r>
      <w:r w:rsidR="00AB3487" w:rsidRPr="00D3494B">
        <w:t xml:space="preserve">the process aborts </w:t>
      </w:r>
      <w:r w:rsidR="00FB102E">
        <w:t xml:space="preserve">as there </w:t>
      </w:r>
      <w:proofErr w:type="gramStart"/>
      <w:r w:rsidR="00FB102E">
        <w:t>is</w:t>
      </w:r>
      <w:proofErr w:type="gramEnd"/>
      <w:r w:rsidR="00FB102E">
        <w:t xml:space="preserve"> nothing to reveal for this user (</w:t>
      </w:r>
      <w:r w:rsidR="00AB3487" w:rsidRPr="00D3494B">
        <w:t xml:space="preserve">in the latest versions a different behavior is implemented: the “reveal on” function is only displayed if there </w:t>
      </w:r>
      <w:r w:rsidR="002B6A23">
        <w:t xml:space="preserve">are </w:t>
      </w:r>
      <w:r w:rsidR="00AB3487" w:rsidRPr="00D3494B">
        <w:t>revealable field in the screen.</w:t>
      </w:r>
      <w:r w:rsidR="00AB3487">
        <w:t>)</w:t>
      </w:r>
    </w:p>
    <w:p w14:paraId="346BDE3C" w14:textId="5C7B68A7" w:rsidR="00211892" w:rsidRPr="000413C2" w:rsidRDefault="00211892" w:rsidP="00843945">
      <w:pPr>
        <w:pStyle w:val="Heading1"/>
        <w:numPr>
          <w:ilvl w:val="0"/>
          <w:numId w:val="24"/>
        </w:numPr>
        <w:ind w:left="426" w:hanging="426"/>
        <w:rPr>
          <w:u w:val="single"/>
        </w:rPr>
      </w:pPr>
      <w:bookmarkStart w:id="186" w:name="_Toc148094870"/>
      <w:r w:rsidRPr="000413C2">
        <w:rPr>
          <w:u w:val="single"/>
        </w:rPr>
        <w:t xml:space="preserve">Part 2: </w:t>
      </w:r>
      <w:proofErr w:type="gramStart"/>
      <w:r w:rsidRPr="000413C2">
        <w:rPr>
          <w:u w:val="single"/>
        </w:rPr>
        <w:t>policy based</w:t>
      </w:r>
      <w:proofErr w:type="gramEnd"/>
      <w:r w:rsidRPr="000413C2">
        <w:rPr>
          <w:u w:val="single"/>
        </w:rPr>
        <w:t xml:space="preserve"> masking</w:t>
      </w:r>
      <w:r w:rsidR="00C503AE" w:rsidRPr="000413C2">
        <w:rPr>
          <w:u w:val="single"/>
        </w:rPr>
        <w:t xml:space="preserve"> of fields</w:t>
      </w:r>
      <w:bookmarkEnd w:id="186"/>
      <w:r w:rsidR="00C503AE" w:rsidRPr="000413C2">
        <w:rPr>
          <w:u w:val="single"/>
        </w:rPr>
        <w:t xml:space="preserve"> </w:t>
      </w:r>
    </w:p>
    <w:p w14:paraId="0804D341" w14:textId="08B0FADF" w:rsidR="00211892" w:rsidRPr="00E74C7E" w:rsidRDefault="00211892" w:rsidP="00CE34BA">
      <w:pPr>
        <w:pStyle w:val="Heading2"/>
        <w:numPr>
          <w:ilvl w:val="0"/>
          <w:numId w:val="32"/>
        </w:numPr>
        <w:ind w:left="426"/>
      </w:pPr>
      <w:bookmarkStart w:id="187" w:name="_Toc148094871"/>
      <w:r w:rsidRPr="00E74C7E">
        <w:t>Overview and business scenario</w:t>
      </w:r>
      <w:bookmarkEnd w:id="187"/>
    </w:p>
    <w:p w14:paraId="7F8CF7DB" w14:textId="72049F61" w:rsidR="00976653" w:rsidRDefault="00574CFE" w:rsidP="00211892">
      <w:pPr>
        <w:rPr>
          <w:lang w:val="en-US"/>
        </w:rPr>
      </w:pPr>
      <w:r>
        <w:rPr>
          <w:lang w:val="en-US"/>
        </w:rPr>
        <w:t>While in the above scenario</w:t>
      </w:r>
      <w:r w:rsidR="00D66937">
        <w:rPr>
          <w:lang w:val="en-US"/>
        </w:rPr>
        <w:t xml:space="preserve"> we have set up a masking of specific fields, the </w:t>
      </w:r>
      <w:r w:rsidR="00FB3F27">
        <w:rPr>
          <w:lang w:val="en-US"/>
        </w:rPr>
        <w:t xml:space="preserve">authorization </w:t>
      </w:r>
      <w:r w:rsidR="00D66937">
        <w:rPr>
          <w:lang w:val="en-US"/>
        </w:rPr>
        <w:t xml:space="preserve">logic </w:t>
      </w:r>
      <w:r w:rsidR="00093819">
        <w:rPr>
          <w:lang w:val="en-US"/>
        </w:rPr>
        <w:t xml:space="preserve">really </w:t>
      </w:r>
      <w:r w:rsidR="0013262F">
        <w:rPr>
          <w:lang w:val="en-US"/>
        </w:rPr>
        <w:t xml:space="preserve">may be too </w:t>
      </w:r>
      <w:r w:rsidR="00D66937">
        <w:rPr>
          <w:lang w:val="en-US"/>
        </w:rPr>
        <w:t xml:space="preserve">simple. </w:t>
      </w:r>
      <w:r w:rsidR="0013262F">
        <w:rPr>
          <w:lang w:val="en-US"/>
        </w:rPr>
        <w:t>Yes, a</w:t>
      </w:r>
      <w:r w:rsidR="00D66937">
        <w:rPr>
          <w:lang w:val="en-US"/>
        </w:rPr>
        <w:t xml:space="preserve"> non-project </w:t>
      </w:r>
      <w:r w:rsidR="009857D9">
        <w:rPr>
          <w:lang w:val="en-US"/>
        </w:rPr>
        <w:t xml:space="preserve">related employee </w:t>
      </w:r>
      <w:r w:rsidR="00D66937">
        <w:rPr>
          <w:lang w:val="en-US"/>
        </w:rPr>
        <w:t xml:space="preserve">has no access to </w:t>
      </w:r>
      <w:r w:rsidR="006B461F">
        <w:rPr>
          <w:lang w:val="en-US"/>
        </w:rPr>
        <w:t>data on critical materials. But he’s also not having access to the same data for other non-critical materials – that he may well need to know in his role!</w:t>
      </w:r>
      <w:r w:rsidR="00724D3D">
        <w:rPr>
          <w:lang w:val="en-US"/>
        </w:rPr>
        <w:t xml:space="preserve"> </w:t>
      </w:r>
      <w:r w:rsidR="007A1E3F">
        <w:rPr>
          <w:lang w:val="en-US"/>
        </w:rPr>
        <w:t xml:space="preserve">Thus, </w:t>
      </w:r>
      <w:r w:rsidR="001F36EE">
        <w:rPr>
          <w:lang w:val="en-US"/>
        </w:rPr>
        <w:t xml:space="preserve">properties </w:t>
      </w:r>
      <w:r w:rsidR="007A1E3F">
        <w:rPr>
          <w:lang w:val="en-US"/>
        </w:rPr>
        <w:t xml:space="preserve">(attributes) of the materials </w:t>
      </w:r>
      <w:proofErr w:type="gramStart"/>
      <w:r w:rsidR="007A1E3F">
        <w:rPr>
          <w:lang w:val="en-US"/>
        </w:rPr>
        <w:t>actually play</w:t>
      </w:r>
      <w:proofErr w:type="gramEnd"/>
      <w:r w:rsidR="007A1E3F">
        <w:rPr>
          <w:lang w:val="en-US"/>
        </w:rPr>
        <w:t xml:space="preserve"> a role in determining their sensitivity, and who must, may, may not get access. </w:t>
      </w:r>
    </w:p>
    <w:p w14:paraId="5DA67C0B" w14:textId="78C8C774" w:rsidR="007E3471" w:rsidRDefault="007A1E3F" w:rsidP="00211892">
      <w:pPr>
        <w:rPr>
          <w:lang w:val="en-US"/>
        </w:rPr>
      </w:pPr>
      <w:proofErr w:type="gramStart"/>
      <w:r>
        <w:rPr>
          <w:lang w:val="en-US"/>
        </w:rPr>
        <w:t>So</w:t>
      </w:r>
      <w:proofErr w:type="gramEnd"/>
      <w:r>
        <w:rPr>
          <w:lang w:val="en-US"/>
        </w:rPr>
        <w:t xml:space="preserve"> l</w:t>
      </w:r>
      <w:r w:rsidR="00976653">
        <w:rPr>
          <w:lang w:val="en-US"/>
        </w:rPr>
        <w:t xml:space="preserve">et’s draw up a better approach </w:t>
      </w:r>
      <w:r w:rsidR="00896399">
        <w:rPr>
          <w:lang w:val="en-US"/>
        </w:rPr>
        <w:t xml:space="preserve">for the next scenario </w:t>
      </w:r>
      <w:r w:rsidR="00976653">
        <w:rPr>
          <w:lang w:val="en-US"/>
        </w:rPr>
        <w:t>right away</w:t>
      </w:r>
      <w:r w:rsidR="00F02162">
        <w:rPr>
          <w:lang w:val="en-US"/>
        </w:rPr>
        <w:t>:</w:t>
      </w:r>
      <w:r w:rsidR="00F904BC">
        <w:rPr>
          <w:lang w:val="en-US"/>
        </w:rPr>
        <w:t xml:space="preserve"> </w:t>
      </w:r>
      <w:r w:rsidR="0008334A">
        <w:rPr>
          <w:lang w:val="en-US"/>
        </w:rPr>
        <w:t xml:space="preserve">We now base the authorization decision not only on a role, but also determine </w:t>
      </w:r>
      <w:r w:rsidR="00F339C6">
        <w:rPr>
          <w:lang w:val="en-US"/>
        </w:rPr>
        <w:t xml:space="preserve">in a policy </w:t>
      </w:r>
      <w:r w:rsidR="0008334A">
        <w:rPr>
          <w:lang w:val="en-US"/>
        </w:rPr>
        <w:t xml:space="preserve">that the masking shall be active only for </w:t>
      </w:r>
      <w:r w:rsidR="001F36EE">
        <w:rPr>
          <w:lang w:val="en-US"/>
        </w:rPr>
        <w:t xml:space="preserve">materials with specific properties. </w:t>
      </w:r>
    </w:p>
    <w:p w14:paraId="02BE86F7" w14:textId="7A3307B7" w:rsidR="007C449D" w:rsidRDefault="002036F5" w:rsidP="00211892">
      <w:pPr>
        <w:rPr>
          <w:lang w:val="en-US"/>
        </w:rPr>
      </w:pPr>
      <w:r>
        <w:rPr>
          <w:lang w:val="en-US"/>
        </w:rPr>
        <w:t>The</w:t>
      </w:r>
      <w:r w:rsidR="000413C2">
        <w:rPr>
          <w:lang w:val="en-US"/>
        </w:rPr>
        <w:t xml:space="preserve"> mechanics of </w:t>
      </w:r>
      <w:r>
        <w:rPr>
          <w:lang w:val="en-US"/>
        </w:rPr>
        <w:t xml:space="preserve">this scenario is that the </w:t>
      </w:r>
      <w:r w:rsidR="00F91B0C">
        <w:rPr>
          <w:lang w:val="en-US"/>
        </w:rPr>
        <w:t>“</w:t>
      </w:r>
      <w:r>
        <w:rPr>
          <w:lang w:val="en-US"/>
        </w:rPr>
        <w:t>material group</w:t>
      </w:r>
      <w:r w:rsidR="00F91B0C">
        <w:rPr>
          <w:lang w:val="en-US"/>
        </w:rPr>
        <w:t>” information</w:t>
      </w:r>
      <w:r>
        <w:rPr>
          <w:lang w:val="en-US"/>
        </w:rPr>
        <w:t xml:space="preserve"> of a material determines whether the material is sensitive</w:t>
      </w:r>
      <w:r w:rsidR="00F91B0C">
        <w:rPr>
          <w:lang w:val="en-US"/>
        </w:rPr>
        <w:t xml:space="preserve">. If that is the case, </w:t>
      </w:r>
      <w:r w:rsidR="000413C2">
        <w:rPr>
          <w:lang w:val="en-US"/>
        </w:rPr>
        <w:t>then the</w:t>
      </w:r>
      <w:r w:rsidR="007C449D">
        <w:rPr>
          <w:lang w:val="en-US"/>
        </w:rPr>
        <w:t xml:space="preserve"> </w:t>
      </w:r>
      <w:r w:rsidR="00F91B0C">
        <w:rPr>
          <w:lang w:val="en-US"/>
        </w:rPr>
        <w:t>“</w:t>
      </w:r>
      <w:r w:rsidR="007C449D">
        <w:rPr>
          <w:lang w:val="en-US"/>
        </w:rPr>
        <w:t>material description</w:t>
      </w:r>
      <w:r w:rsidR="00F91B0C">
        <w:rPr>
          <w:lang w:val="en-US"/>
        </w:rPr>
        <w:t>”</w:t>
      </w:r>
      <w:r w:rsidR="007C449D">
        <w:rPr>
          <w:lang w:val="en-US"/>
        </w:rPr>
        <w:t xml:space="preserve"> shall be masked.</w:t>
      </w:r>
      <w:r w:rsidR="003E79C3">
        <w:rPr>
          <w:lang w:val="en-US"/>
        </w:rPr>
        <w:t xml:space="preserve"> At the same time, if the </w:t>
      </w:r>
      <w:r w:rsidR="00602E6D">
        <w:rPr>
          <w:lang w:val="en-US"/>
        </w:rPr>
        <w:t>“</w:t>
      </w:r>
      <w:r w:rsidR="003E79C3">
        <w:rPr>
          <w:lang w:val="en-US"/>
        </w:rPr>
        <w:t xml:space="preserve">material </w:t>
      </w:r>
      <w:r w:rsidR="000413C2">
        <w:rPr>
          <w:lang w:val="en-US"/>
        </w:rPr>
        <w:t>group</w:t>
      </w:r>
      <w:r w:rsidR="00602E6D">
        <w:rPr>
          <w:lang w:val="en-US"/>
        </w:rPr>
        <w:t>” information</w:t>
      </w:r>
      <w:r w:rsidR="000413C2">
        <w:rPr>
          <w:lang w:val="en-US"/>
        </w:rPr>
        <w:t xml:space="preserve"> belongs to the sensitive </w:t>
      </w:r>
      <w:r w:rsidR="004F22E4">
        <w:rPr>
          <w:lang w:val="en-US"/>
        </w:rPr>
        <w:t xml:space="preserve">groups, the </w:t>
      </w:r>
      <w:r w:rsidR="00602E6D">
        <w:rPr>
          <w:lang w:val="en-US"/>
        </w:rPr>
        <w:t xml:space="preserve">“material group” information </w:t>
      </w:r>
      <w:r w:rsidR="004F22E4">
        <w:rPr>
          <w:lang w:val="en-US"/>
        </w:rPr>
        <w:t xml:space="preserve">itself </w:t>
      </w:r>
      <w:r w:rsidR="003E79C3">
        <w:rPr>
          <w:lang w:val="en-US"/>
        </w:rPr>
        <w:t>shall be protected against changes by unauthorized users.</w:t>
      </w:r>
    </w:p>
    <w:p w14:paraId="72F4CE29" w14:textId="03061991" w:rsidR="00211892" w:rsidRDefault="007C449D" w:rsidP="00211892">
      <w:pPr>
        <w:rPr>
          <w:lang w:val="en-US"/>
        </w:rPr>
      </w:pPr>
      <w:r>
        <w:rPr>
          <w:lang w:val="en-US"/>
        </w:rPr>
        <w:t xml:space="preserve">In effect, there are now two </w:t>
      </w:r>
      <w:r w:rsidR="003E79C3">
        <w:rPr>
          <w:lang w:val="en-US"/>
        </w:rPr>
        <w:t>attributes which both are sensitive</w:t>
      </w:r>
      <w:r w:rsidR="001B11A3">
        <w:rPr>
          <w:lang w:val="en-US"/>
        </w:rPr>
        <w:t xml:space="preserve"> (material group and </w:t>
      </w:r>
      <w:r w:rsidR="003F0862">
        <w:rPr>
          <w:lang w:val="en-US"/>
        </w:rPr>
        <w:t>material description)</w:t>
      </w:r>
      <w:r w:rsidR="001A57F8">
        <w:rPr>
          <w:lang w:val="en-US"/>
        </w:rPr>
        <w:t xml:space="preserve">; </w:t>
      </w:r>
      <w:proofErr w:type="gramStart"/>
      <w:r w:rsidR="00926F66">
        <w:rPr>
          <w:lang w:val="en-US"/>
        </w:rPr>
        <w:t>plus</w:t>
      </w:r>
      <w:proofErr w:type="gramEnd"/>
      <w:r w:rsidR="001A57F8">
        <w:rPr>
          <w:lang w:val="en-US"/>
        </w:rPr>
        <w:t xml:space="preserve"> a determination which </w:t>
      </w:r>
      <w:r w:rsidR="00926F66">
        <w:rPr>
          <w:lang w:val="en-US"/>
        </w:rPr>
        <w:t xml:space="preserve">values </w:t>
      </w:r>
      <w:r w:rsidR="003F0862">
        <w:rPr>
          <w:lang w:val="en-US"/>
        </w:rPr>
        <w:t xml:space="preserve">of </w:t>
      </w:r>
      <w:r w:rsidR="00926F66">
        <w:rPr>
          <w:lang w:val="en-US"/>
        </w:rPr>
        <w:t xml:space="preserve">material group are to be protected, and we will </w:t>
      </w:r>
      <w:r w:rsidR="003E79C3">
        <w:rPr>
          <w:lang w:val="en-US"/>
        </w:rPr>
        <w:t>connect</w:t>
      </w:r>
      <w:r w:rsidR="00122557">
        <w:rPr>
          <w:lang w:val="en-US"/>
        </w:rPr>
        <w:t xml:space="preserve"> </w:t>
      </w:r>
      <w:r w:rsidR="00926F66">
        <w:rPr>
          <w:lang w:val="en-US"/>
        </w:rPr>
        <w:t xml:space="preserve">all three </w:t>
      </w:r>
      <w:r w:rsidR="00122557">
        <w:rPr>
          <w:lang w:val="en-US"/>
        </w:rPr>
        <w:t xml:space="preserve">by means of </w:t>
      </w:r>
      <w:r w:rsidR="00711C02">
        <w:rPr>
          <w:lang w:val="en-US"/>
        </w:rPr>
        <w:t>authorization policies</w:t>
      </w:r>
      <w:r w:rsidR="00122557">
        <w:rPr>
          <w:lang w:val="en-US"/>
        </w:rPr>
        <w:t xml:space="preserve">. </w:t>
      </w:r>
    </w:p>
    <w:p w14:paraId="1FDEA3A8" w14:textId="3D453419" w:rsidR="00122557" w:rsidRPr="00D632E1" w:rsidRDefault="001051C2" w:rsidP="00211892">
      <w:pPr>
        <w:rPr>
          <w:lang w:val="en-US"/>
        </w:rPr>
      </w:pPr>
      <w:r>
        <w:rPr>
          <w:lang w:val="en-US"/>
        </w:rPr>
        <w:t xml:space="preserve">You </w:t>
      </w:r>
      <w:r w:rsidR="00122557">
        <w:rPr>
          <w:lang w:val="en-US"/>
        </w:rPr>
        <w:t xml:space="preserve">will first set up the </w:t>
      </w:r>
      <w:r w:rsidR="00711C02">
        <w:rPr>
          <w:lang w:val="en-US"/>
        </w:rPr>
        <w:t>“</w:t>
      </w:r>
      <w:r w:rsidR="00122557">
        <w:rPr>
          <w:lang w:val="en-US"/>
        </w:rPr>
        <w:t>material group</w:t>
      </w:r>
      <w:r w:rsidR="00711C02">
        <w:rPr>
          <w:lang w:val="en-US"/>
        </w:rPr>
        <w:t>”</w:t>
      </w:r>
      <w:r w:rsidR="00122557">
        <w:rPr>
          <w:lang w:val="en-US"/>
        </w:rPr>
        <w:t xml:space="preserve"> </w:t>
      </w:r>
      <w:r w:rsidR="001A57F8">
        <w:rPr>
          <w:lang w:val="en-US"/>
        </w:rPr>
        <w:t xml:space="preserve">as </w:t>
      </w:r>
      <w:r w:rsidR="00122557">
        <w:rPr>
          <w:lang w:val="en-US"/>
        </w:rPr>
        <w:t>logical attribute</w:t>
      </w:r>
      <w:r w:rsidR="00FA4E24">
        <w:rPr>
          <w:lang w:val="en-US"/>
        </w:rPr>
        <w:t xml:space="preserve"> and </w:t>
      </w:r>
      <w:r w:rsidR="00E76815">
        <w:rPr>
          <w:lang w:val="en-US"/>
        </w:rPr>
        <w:t>create the value</w:t>
      </w:r>
      <w:r w:rsidR="00D80A84">
        <w:rPr>
          <w:lang w:val="en-US"/>
        </w:rPr>
        <w:t xml:space="preserve"> range for protected material groups</w:t>
      </w:r>
      <w:r w:rsidR="00FA4E24">
        <w:rPr>
          <w:lang w:val="en-US"/>
        </w:rPr>
        <w:t xml:space="preserve">. You will then </w:t>
      </w:r>
      <w:r w:rsidR="00D80A84">
        <w:rPr>
          <w:lang w:val="en-US"/>
        </w:rPr>
        <w:t xml:space="preserve">build the simple </w:t>
      </w:r>
      <w:r w:rsidR="00122557">
        <w:rPr>
          <w:lang w:val="en-US"/>
        </w:rPr>
        <w:t>policy</w:t>
      </w:r>
      <w:r w:rsidR="001A57F8">
        <w:rPr>
          <w:lang w:val="en-US"/>
        </w:rPr>
        <w:t xml:space="preserve"> for disabling the field</w:t>
      </w:r>
      <w:r w:rsidR="00233828">
        <w:rPr>
          <w:lang w:val="en-US"/>
        </w:rPr>
        <w:t xml:space="preserve">. </w:t>
      </w:r>
      <w:r w:rsidR="004E0EC4">
        <w:rPr>
          <w:lang w:val="en-US"/>
        </w:rPr>
        <w:t xml:space="preserve">Afterwards, you will repeat the steps for the </w:t>
      </w:r>
      <w:r w:rsidR="000848AD">
        <w:rPr>
          <w:lang w:val="en-US"/>
        </w:rPr>
        <w:t>“</w:t>
      </w:r>
      <w:r w:rsidR="00233828">
        <w:rPr>
          <w:lang w:val="en-US"/>
        </w:rPr>
        <w:t xml:space="preserve">material </w:t>
      </w:r>
      <w:r>
        <w:rPr>
          <w:lang w:val="en-US"/>
        </w:rPr>
        <w:t>description</w:t>
      </w:r>
      <w:r w:rsidR="000848AD">
        <w:rPr>
          <w:lang w:val="en-US"/>
        </w:rPr>
        <w:t>”</w:t>
      </w:r>
      <w:r w:rsidR="00233828">
        <w:rPr>
          <w:lang w:val="en-US"/>
        </w:rPr>
        <w:t xml:space="preserve"> </w:t>
      </w:r>
      <w:r w:rsidR="004E0EC4">
        <w:rPr>
          <w:lang w:val="en-US"/>
        </w:rPr>
        <w:t xml:space="preserve">field </w:t>
      </w:r>
      <w:r w:rsidR="00233828">
        <w:rPr>
          <w:lang w:val="en-US"/>
        </w:rPr>
        <w:t xml:space="preserve">and, based on the previous </w:t>
      </w:r>
      <w:r>
        <w:rPr>
          <w:lang w:val="en-US"/>
        </w:rPr>
        <w:t>steps for material group</w:t>
      </w:r>
      <w:r w:rsidR="00233828">
        <w:rPr>
          <w:lang w:val="en-US"/>
        </w:rPr>
        <w:t xml:space="preserve">, define the policy </w:t>
      </w:r>
      <w:r>
        <w:rPr>
          <w:lang w:val="en-US"/>
        </w:rPr>
        <w:t xml:space="preserve">linking </w:t>
      </w:r>
      <w:r w:rsidR="000848AD">
        <w:rPr>
          <w:lang w:val="en-US"/>
        </w:rPr>
        <w:t xml:space="preserve">material group, </w:t>
      </w:r>
      <w:r w:rsidR="00241F40">
        <w:rPr>
          <w:lang w:val="en-US"/>
        </w:rPr>
        <w:t>value range, and material description</w:t>
      </w:r>
      <w:r w:rsidR="00233828">
        <w:rPr>
          <w:lang w:val="en-US"/>
        </w:rPr>
        <w:t xml:space="preserve">. </w:t>
      </w:r>
    </w:p>
    <w:p w14:paraId="3C291F0F" w14:textId="2B442CBC" w:rsidR="00211892" w:rsidRPr="00E74C7E" w:rsidRDefault="00211892" w:rsidP="00CE34BA">
      <w:pPr>
        <w:pStyle w:val="Heading2"/>
        <w:numPr>
          <w:ilvl w:val="0"/>
          <w:numId w:val="32"/>
        </w:numPr>
        <w:ind w:left="426"/>
      </w:pPr>
      <w:bookmarkStart w:id="188" w:name="_Toc148094872"/>
      <w:r w:rsidRPr="00E74C7E">
        <w:t>Configuration steps</w:t>
      </w:r>
      <w:bookmarkEnd w:id="188"/>
    </w:p>
    <w:p w14:paraId="74F8E506" w14:textId="606B8153" w:rsidR="00885E19" w:rsidRPr="00885E19" w:rsidRDefault="00337482" w:rsidP="00885E19">
      <w:pPr>
        <w:rPr>
          <w:lang w:val="en-US"/>
        </w:rPr>
      </w:pPr>
      <w:r>
        <w:rPr>
          <w:lang w:val="en-US"/>
        </w:rPr>
        <w:t>The configuration steps in this section to some extent resemble those ins section one.</w:t>
      </w:r>
    </w:p>
    <w:p w14:paraId="05DB7326" w14:textId="225EAB7A" w:rsidR="00885E19" w:rsidRDefault="00022457" w:rsidP="00885E19">
      <w:pPr>
        <w:pStyle w:val="ListParagraph"/>
        <w:numPr>
          <w:ilvl w:val="0"/>
          <w:numId w:val="11"/>
        </w:numPr>
      </w:pPr>
      <w:r>
        <w:t xml:space="preserve">In the Fiori Launchpad, as </w:t>
      </w:r>
      <w:r w:rsidR="00885E19" w:rsidRPr="00D632E1">
        <w:t>Peter Munroe (</w:t>
      </w:r>
      <w:r w:rsidR="00616A3F">
        <w:t xml:space="preserve">user </w:t>
      </w:r>
      <w:r w:rsidR="00885E19" w:rsidRPr="00D632E1">
        <w:t>BPINST)</w:t>
      </w:r>
      <w:r>
        <w:t xml:space="preserve">, </w:t>
      </w:r>
      <w:r w:rsidR="00CC77B1">
        <w:t xml:space="preserve">navigate to the “Manage Sensitive Attributes” app. Create a new attribute </w:t>
      </w:r>
      <w:r w:rsidR="00A845A6">
        <w:t xml:space="preserve">relevant for material group information, </w:t>
      </w:r>
      <w:proofErr w:type="gramStart"/>
      <w:r w:rsidR="00A845A6">
        <w:t>e.g.</w:t>
      </w:r>
      <w:proofErr w:type="gramEnd"/>
      <w:r w:rsidR="00A845A6">
        <w:t xml:space="preserve"> LA_GUI_MATGRP</w:t>
      </w:r>
      <w:r w:rsidR="000240FA">
        <w:t xml:space="preserve"> and save.</w:t>
      </w:r>
    </w:p>
    <w:p w14:paraId="24E526F0" w14:textId="481383C8" w:rsidR="000240FA" w:rsidRDefault="000240FA" w:rsidP="00885E19">
      <w:pPr>
        <w:pStyle w:val="ListParagraph"/>
        <w:numPr>
          <w:ilvl w:val="0"/>
          <w:numId w:val="11"/>
        </w:numPr>
      </w:pPr>
      <w:r>
        <w:t xml:space="preserve">Access details of the logical elements. In “Technical </w:t>
      </w:r>
      <w:r w:rsidR="00284020">
        <w:t>Mappings”, create an entry in SAP GUI (Table-Field) for table MARA, field MATKL</w:t>
      </w:r>
      <w:r w:rsidR="00DA348E">
        <w:t xml:space="preserve"> and trigger the mass configuration (</w:t>
      </w:r>
      <w:r w:rsidR="009728D2">
        <w:t xml:space="preserve">as before - </w:t>
      </w:r>
      <w:r w:rsidR="00DA348E">
        <w:t xml:space="preserve">top right in the screen). </w:t>
      </w:r>
      <w:r w:rsidR="00746C85">
        <w:br/>
      </w:r>
      <w:r w:rsidR="001718E6">
        <w:t xml:space="preserve">In this case, add a manual entry in the section SAP GUI (Module Pool) with </w:t>
      </w:r>
      <w:r w:rsidR="00680478">
        <w:t>Program name SAPLMGD1; Screen Number 2001; Screen Field MARA-MATKL</w:t>
      </w:r>
      <w:r w:rsidR="0086267E">
        <w:t xml:space="preserve"> (</w:t>
      </w:r>
      <w:r w:rsidR="00A05EB3">
        <w:t xml:space="preserve">the </w:t>
      </w:r>
      <w:r w:rsidR="00C515C3">
        <w:t>automated</w:t>
      </w:r>
      <w:r w:rsidR="00A05EB3">
        <w:t xml:space="preserve"> “mass configuration” utility should do this in normal circumstances, but </w:t>
      </w:r>
      <w:r w:rsidR="00BB007C">
        <w:t>might take too long for this training</w:t>
      </w:r>
      <w:r w:rsidR="00B25F80">
        <w:t>)</w:t>
      </w:r>
      <w:r w:rsidR="00C515C3">
        <w:t>.</w:t>
      </w:r>
    </w:p>
    <w:p w14:paraId="6F8B7C96" w14:textId="7D83B280" w:rsidR="005E6708" w:rsidRDefault="005E6708" w:rsidP="00885E19">
      <w:pPr>
        <w:pStyle w:val="ListParagraph"/>
        <w:numPr>
          <w:ilvl w:val="0"/>
          <w:numId w:val="11"/>
        </w:numPr>
      </w:pPr>
      <w:r>
        <w:t>The tab for context attributes stays empty, but in the tab for</w:t>
      </w:r>
      <w:r w:rsidR="00F83951">
        <w:t xml:space="preserve"> “additional attributes”, choose to add a “value range”</w:t>
      </w:r>
      <w:r w:rsidR="006C79C5">
        <w:t xml:space="preserve"> </w:t>
      </w:r>
      <w:r w:rsidR="009B7A8C">
        <w:t xml:space="preserve">as “List of Values” and call it “VR_SENSITIVE_MAT_GRPS” with a description you like. </w:t>
      </w:r>
      <w:r w:rsidR="00010845">
        <w:t>Click on “Create”.</w:t>
      </w:r>
    </w:p>
    <w:p w14:paraId="44F3EAD1" w14:textId="7D0987E1" w:rsidR="006C79C5" w:rsidRPr="00D632E1" w:rsidRDefault="0093116C" w:rsidP="006C79C5">
      <w:pPr>
        <w:pStyle w:val="ListParagraph"/>
        <w:numPr>
          <w:ilvl w:val="0"/>
          <w:numId w:val="0"/>
        </w:numPr>
        <w:ind w:left="720"/>
      </w:pPr>
      <w:r>
        <w:rPr>
          <w:noProof/>
        </w:rPr>
        <mc:AlternateContent>
          <mc:Choice Requires="wpi">
            <w:drawing>
              <wp:anchor distT="0" distB="0" distL="114300" distR="114300" simplePos="0" relativeHeight="251637248" behindDoc="0" locked="1" layoutInCell="1" allowOverlap="1" wp14:anchorId="13FFB37B" wp14:editId="5FB79522">
                <wp:simplePos x="0" y="0"/>
                <wp:positionH relativeFrom="column">
                  <wp:posOffset>3476535</wp:posOffset>
                </wp:positionH>
                <wp:positionV relativeFrom="paragraph">
                  <wp:posOffset>2106100</wp:posOffset>
                </wp:positionV>
                <wp:extent cx="596191" cy="225916"/>
                <wp:effectExtent l="38100" t="38100" r="0" b="41275"/>
                <wp:wrapNone/>
                <wp:docPr id="345" name="Ink 345"/>
                <wp:cNvGraphicFramePr/>
                <a:graphic xmlns:a="http://schemas.openxmlformats.org/drawingml/2006/main">
                  <a:graphicData uri="http://schemas.microsoft.com/office/word/2010/wordprocessingInk">
                    <w14:contentPart bwMode="auto" r:id="rId123">
                      <w14:nvContentPartPr>
                        <w14:cNvContentPartPr/>
                      </w14:nvContentPartPr>
                      <w14:xfrm>
                        <a:off x="0" y="0"/>
                        <a:ext cx="596191" cy="225916"/>
                      </w14:xfrm>
                    </w14:contentPart>
                  </a:graphicData>
                </a:graphic>
                <wp14:sizeRelH relativeFrom="margin">
                  <wp14:pctWidth>0</wp14:pctWidth>
                </wp14:sizeRelH>
                <wp14:sizeRelV relativeFrom="margin">
                  <wp14:pctHeight>0</wp14:pctHeight>
                </wp14:sizeRelV>
              </wp:anchor>
            </w:drawing>
          </mc:Choice>
          <mc:Fallback>
            <w:pict>
              <v:shape w14:anchorId="663700AB" id="Ink 345" o:spid="_x0000_s1026" type="#_x0000_t75" style="position:absolute;margin-left:273.05pt;margin-top:165.15pt;width:48.4pt;height:19.2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">
                <v:imagedata r:id="rId124" o:title=""/>
                <w10:anchorlock/>
              </v:shape>
            </w:pict>
          </mc:Fallback>
        </mc:AlternateContent>
      </w:r>
      <w:r w:rsidR="006C79C5" w:rsidRPr="006C79C5">
        <w:rPr>
          <w:noProof/>
        </w:rPr>
        <w:drawing>
          <wp:inline distT="0" distB="0" distL="0" distR="0" wp14:anchorId="66FA273E" wp14:editId="20E12912">
            <wp:extent cx="5098952" cy="2272666"/>
            <wp:effectExtent l="133350" t="133350" r="140335" b="127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08194" cy="2276785"/>
                    </a:xfrm>
                    <a:prstGeom prst="rect">
                      <a:avLst/>
                    </a:prstGeom>
                    <a:ln>
                      <a:noFill/>
                    </a:ln>
                    <a:effectLst>
                      <a:outerShdw blurRad="127000" algn="tl" rotWithShape="0">
                        <a:srgbClr val="000000">
                          <a:alpha val="50000"/>
                        </a:srgbClr>
                      </a:outerShdw>
                    </a:effectLst>
                  </pic:spPr>
                </pic:pic>
              </a:graphicData>
            </a:graphic>
          </wp:inline>
        </w:drawing>
      </w:r>
    </w:p>
    <w:p w14:paraId="4EDD2756" w14:textId="1DD2AADA" w:rsidR="00885E19" w:rsidRDefault="005404B9" w:rsidP="00885E19">
      <w:pPr>
        <w:pStyle w:val="ListParagraph"/>
        <w:numPr>
          <w:ilvl w:val="0"/>
          <w:numId w:val="11"/>
        </w:numPr>
      </w:pPr>
      <w:r>
        <w:rPr>
          <w:noProof/>
        </w:rPr>
        <mc:AlternateContent>
          <mc:Choice Requires="wpi">
            <w:drawing>
              <wp:anchor distT="0" distB="0" distL="114300" distR="114300" simplePos="0" relativeHeight="251647488" behindDoc="0" locked="1" layoutInCell="1" allowOverlap="1" wp14:anchorId="02A6A56A" wp14:editId="78F16AB5">
                <wp:simplePos x="0" y="0"/>
                <wp:positionH relativeFrom="column">
                  <wp:posOffset>4863473</wp:posOffset>
                </wp:positionH>
                <wp:positionV relativeFrom="paragraph">
                  <wp:posOffset>1927860</wp:posOffset>
                </wp:positionV>
                <wp:extent cx="348046" cy="225425"/>
                <wp:effectExtent l="57150" t="38100" r="0" b="41275"/>
                <wp:wrapNone/>
                <wp:docPr id="346" name="Ink 346"/>
                <wp:cNvGraphicFramePr/>
                <a:graphic xmlns:a="http://schemas.openxmlformats.org/drawingml/2006/main">
                  <a:graphicData uri="http://schemas.microsoft.com/office/word/2010/wordprocessingInk">
                    <w14:contentPart bwMode="auto" r:id="rId126">
                      <w14:nvContentPartPr>
                        <w14:cNvContentPartPr/>
                      </w14:nvContentPartPr>
                      <w14:xfrm>
                        <a:off x="0" y="0"/>
                        <a:ext cx="348046" cy="225425"/>
                      </w14:xfrm>
                    </w14:contentPart>
                  </a:graphicData>
                </a:graphic>
                <wp14:sizeRelH relativeFrom="margin">
                  <wp14:pctWidth>0</wp14:pctWidth>
                </wp14:sizeRelH>
                <wp14:sizeRelV relativeFrom="margin">
                  <wp14:pctHeight>0</wp14:pctHeight>
                </wp14:sizeRelV>
              </wp:anchor>
            </w:drawing>
          </mc:Choice>
          <mc:Fallback>
            <w:pict>
              <v:shape w14:anchorId="662C5833" id="Ink 346" o:spid="_x0000_s1026" type="#_x0000_t75" style="position:absolute;margin-left:382.25pt;margin-top:151.1pt;width:28.8pt;height:19.1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">
                <v:imagedata r:id="rId127" o:title=""/>
                <w10:anchorlock/>
              </v:shape>
            </w:pict>
          </mc:Fallback>
        </mc:AlternateContent>
      </w:r>
      <w:r w:rsidR="00010845">
        <w:t xml:space="preserve">Enter the newly created value range and maintain those material groups that are </w:t>
      </w:r>
      <w:r w:rsidR="00AA58F0">
        <w:t xml:space="preserve">to be protected. </w:t>
      </w:r>
      <w:r w:rsidR="004174D6">
        <w:t xml:space="preserve">Add a new value “Z991”, which is the material group pertaining to the BOM Header material </w:t>
      </w:r>
      <w:r w:rsidR="009873D6" w:rsidRPr="009873D6">
        <w:t>CS-A1-</w:t>
      </w:r>
      <w:proofErr w:type="gramStart"/>
      <w:r w:rsidR="009873D6" w:rsidRPr="009873D6">
        <w:t>X100</w:t>
      </w:r>
      <w:r w:rsidR="00766546">
        <w:t>, and</w:t>
      </w:r>
      <w:proofErr w:type="gramEnd"/>
      <w:r w:rsidR="00766546">
        <w:t xml:space="preserve"> add a description you like.</w:t>
      </w:r>
      <w:r w:rsidRPr="005404B9">
        <w:rPr>
          <w:noProof/>
        </w:rPr>
        <w:t xml:space="preserve"> </w:t>
      </w:r>
      <w:r w:rsidR="00A85040">
        <w:br/>
      </w:r>
      <w:r w:rsidR="00A85040" w:rsidRPr="00A85040">
        <w:rPr>
          <w:noProof/>
        </w:rPr>
        <w:drawing>
          <wp:inline distT="0" distB="0" distL="0" distR="0" wp14:anchorId="74CE657F" wp14:editId="6097936B">
            <wp:extent cx="5070475" cy="1751578"/>
            <wp:effectExtent l="133350" t="133350" r="130175" b="134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76653" cy="1753712"/>
                    </a:xfrm>
                    <a:prstGeom prst="rect">
                      <a:avLst/>
                    </a:prstGeom>
                    <a:ln>
                      <a:noFill/>
                    </a:ln>
                    <a:effectLst>
                      <a:outerShdw blurRad="127000" algn="tl" rotWithShape="0">
                        <a:srgbClr val="000000">
                          <a:alpha val="50000"/>
                        </a:srgbClr>
                      </a:outerShdw>
                    </a:effectLst>
                  </pic:spPr>
                </pic:pic>
              </a:graphicData>
            </a:graphic>
          </wp:inline>
        </w:drawing>
      </w:r>
    </w:p>
    <w:p w14:paraId="3FE0A581" w14:textId="661EB24F" w:rsidR="007B6F94" w:rsidRDefault="005404B9" w:rsidP="007B6F94">
      <w:pPr>
        <w:pStyle w:val="ListParagraph"/>
        <w:numPr>
          <w:ilvl w:val="0"/>
          <w:numId w:val="11"/>
        </w:numPr>
      </w:pPr>
      <w:r>
        <w:rPr>
          <w:noProof/>
        </w:rPr>
        <mc:AlternateContent>
          <mc:Choice Requires="wpi">
            <w:drawing>
              <wp:anchor distT="0" distB="0" distL="114300" distR="114300" simplePos="0" relativeHeight="251657728" behindDoc="0" locked="1" layoutInCell="1" allowOverlap="1" wp14:anchorId="7132C94D" wp14:editId="31FF5ED7">
                <wp:simplePos x="0" y="0"/>
                <wp:positionH relativeFrom="column">
                  <wp:posOffset>4863465</wp:posOffset>
                </wp:positionH>
                <wp:positionV relativeFrom="paragraph">
                  <wp:posOffset>1940871</wp:posOffset>
                </wp:positionV>
                <wp:extent cx="348046" cy="225425"/>
                <wp:effectExtent l="57150" t="38100" r="0" b="41275"/>
                <wp:wrapNone/>
                <wp:docPr id="347" name="Ink 347"/>
                <wp:cNvGraphicFramePr/>
                <a:graphic xmlns:a="http://schemas.openxmlformats.org/drawingml/2006/main">
                  <a:graphicData uri="http://schemas.microsoft.com/office/word/2010/wordprocessingInk">
                    <w14:contentPart bwMode="auto" r:id="rId129">
                      <w14:nvContentPartPr>
                        <w14:cNvContentPartPr/>
                      </w14:nvContentPartPr>
                      <w14:xfrm>
                        <a:off x="0" y="0"/>
                        <a:ext cx="348046" cy="225425"/>
                      </w14:xfrm>
                    </w14:contentPart>
                  </a:graphicData>
                </a:graphic>
                <wp14:sizeRelH relativeFrom="margin">
                  <wp14:pctWidth>0</wp14:pctWidth>
                </wp14:sizeRelH>
                <wp14:sizeRelV relativeFrom="margin">
                  <wp14:pctHeight>0</wp14:pctHeight>
                </wp14:sizeRelV>
              </wp:anchor>
            </w:drawing>
          </mc:Choice>
          <mc:Fallback>
            <w:pict>
              <v:shape w14:anchorId="14CC11F9" id="Ink 347" o:spid="_x0000_s1026" type="#_x0000_t75" style="position:absolute;margin-left:382.25pt;margin-top:152.1pt;width:28.8pt;height:19.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">
                <v:imagedata r:id="rId127" o:title=""/>
                <w10:anchorlock/>
              </v:shape>
            </w:pict>
          </mc:Fallback>
        </mc:AlternateContent>
      </w:r>
      <w:r w:rsidR="00442A5F">
        <w:t xml:space="preserve">Scroll down a little, and in the </w:t>
      </w:r>
      <w:r w:rsidR="007B6F94">
        <w:t xml:space="preserve">section “contains pattern” add an entry “ZF*” and choose to create. </w:t>
      </w:r>
      <w:r w:rsidR="00766546">
        <w:t xml:space="preserve">This </w:t>
      </w:r>
      <w:r w:rsidR="006630F7">
        <w:t xml:space="preserve">entry will </w:t>
      </w:r>
      <w:r w:rsidR="00766546">
        <w:t xml:space="preserve">pertain to materials </w:t>
      </w:r>
      <w:r w:rsidR="00D445C2">
        <w:t>CS-A1-X100-01 and CS-A1-X100-0</w:t>
      </w:r>
      <w:r w:rsidR="00745752">
        <w:t>5</w:t>
      </w:r>
      <w:r w:rsidR="00D445C2">
        <w:t xml:space="preserve">, which belong to the material groups </w:t>
      </w:r>
      <w:r w:rsidR="0012584A">
        <w:t>“</w:t>
      </w:r>
      <w:r w:rsidR="0012584A" w:rsidRPr="0012584A">
        <w:rPr>
          <w:b/>
          <w:bCs/>
          <w:i/>
          <w:iCs/>
          <w:u w:val="single"/>
        </w:rPr>
        <w:t>ZF</w:t>
      </w:r>
      <w:r w:rsidR="0012584A">
        <w:t>RAME” and “</w:t>
      </w:r>
      <w:r w:rsidR="0012584A" w:rsidRPr="0012584A">
        <w:rPr>
          <w:b/>
          <w:bCs/>
          <w:i/>
          <w:iCs/>
          <w:u w:val="single"/>
        </w:rPr>
        <w:t>ZF</w:t>
      </w:r>
      <w:r w:rsidR="0012584A">
        <w:t>ORK</w:t>
      </w:r>
      <w:r w:rsidR="006630F7">
        <w:t>,</w:t>
      </w:r>
      <w:r w:rsidR="0012584A">
        <w:t>”</w:t>
      </w:r>
      <w:r w:rsidR="006630F7">
        <w:t xml:space="preserve"> respectively.</w:t>
      </w:r>
      <w:r w:rsidR="007B6F94">
        <w:br/>
      </w:r>
      <w:r w:rsidR="007B6F94" w:rsidRPr="007B6F94">
        <w:rPr>
          <w:noProof/>
        </w:rPr>
        <w:drawing>
          <wp:inline distT="0" distB="0" distL="0" distR="0" wp14:anchorId="14C76E3D" wp14:editId="2CE63852">
            <wp:extent cx="5070475" cy="1803822"/>
            <wp:effectExtent l="133350" t="133350" r="130175" b="13970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4078" cy="1808661"/>
                    </a:xfrm>
                    <a:prstGeom prst="rect">
                      <a:avLst/>
                    </a:prstGeom>
                    <a:ln>
                      <a:noFill/>
                    </a:ln>
                    <a:effectLst>
                      <a:outerShdw blurRad="127000" algn="tl" rotWithShape="0">
                        <a:srgbClr val="000000">
                          <a:alpha val="50000"/>
                        </a:srgbClr>
                      </a:outerShdw>
                    </a:effectLst>
                  </pic:spPr>
                </pic:pic>
              </a:graphicData>
            </a:graphic>
          </wp:inline>
        </w:drawing>
      </w:r>
    </w:p>
    <w:p w14:paraId="4E759032" w14:textId="3E95F6B0" w:rsidR="007F3485" w:rsidRDefault="00442A5F" w:rsidP="007B6F94">
      <w:pPr>
        <w:pStyle w:val="ListParagraph"/>
        <w:numPr>
          <w:ilvl w:val="0"/>
          <w:numId w:val="11"/>
        </w:numPr>
      </w:pPr>
      <w:r>
        <w:t xml:space="preserve"> </w:t>
      </w:r>
      <w:r w:rsidR="00214CCF">
        <w:t xml:space="preserve">Before working on the </w:t>
      </w:r>
      <w:r w:rsidR="009869D0">
        <w:t>authorization configuration</w:t>
      </w:r>
      <w:r w:rsidR="00214CCF">
        <w:t xml:space="preserve">, we need to do one additional step </w:t>
      </w:r>
      <w:r w:rsidR="00176C2E">
        <w:t xml:space="preserve">and create the technical object that is </w:t>
      </w:r>
      <w:r w:rsidR="009869D0">
        <w:t>the policy</w:t>
      </w:r>
      <w:r w:rsidR="003C50EA">
        <w:t xml:space="preserve"> (a bug in the </w:t>
      </w:r>
      <w:r w:rsidR="00F16D5F">
        <w:t xml:space="preserve">installed </w:t>
      </w:r>
      <w:r w:rsidR="003C50EA">
        <w:t xml:space="preserve">version </w:t>
      </w:r>
      <w:r w:rsidR="00F16D5F">
        <w:t xml:space="preserve">of UIDP </w:t>
      </w:r>
      <w:r w:rsidR="003C50EA">
        <w:t xml:space="preserve">prevents </w:t>
      </w:r>
      <w:r w:rsidR="00F16D5F">
        <w:t xml:space="preserve">policy creation from </w:t>
      </w:r>
      <w:r w:rsidR="003C50EA">
        <w:t>within the Logical Attribute)</w:t>
      </w:r>
      <w:r w:rsidR="009869D0">
        <w:t xml:space="preserve">. To do this, navigate back </w:t>
      </w:r>
      <w:r w:rsidR="003641A2">
        <w:t>to</w:t>
      </w:r>
      <w:r w:rsidR="009869D0">
        <w:t xml:space="preserve"> the logical attribute, back to the </w:t>
      </w:r>
      <w:r w:rsidR="007F3485">
        <w:t xml:space="preserve">list of attributes, and back to the Fiori Launchpad. </w:t>
      </w:r>
    </w:p>
    <w:p w14:paraId="4BB784B1" w14:textId="07597DB0" w:rsidR="007F3485" w:rsidRDefault="005404B9" w:rsidP="007B6F94">
      <w:pPr>
        <w:pStyle w:val="ListParagraph"/>
        <w:numPr>
          <w:ilvl w:val="0"/>
          <w:numId w:val="11"/>
        </w:numPr>
      </w:pPr>
      <w:r>
        <w:rPr>
          <w:noProof/>
        </w:rPr>
        <mc:AlternateContent>
          <mc:Choice Requires="wpi">
            <w:drawing>
              <wp:anchor distT="0" distB="0" distL="114300" distR="114300" simplePos="0" relativeHeight="251667968" behindDoc="0" locked="1" layoutInCell="1" allowOverlap="1" wp14:anchorId="693789DB" wp14:editId="170B6FF1">
                <wp:simplePos x="0" y="0"/>
                <wp:positionH relativeFrom="column">
                  <wp:posOffset>2387822</wp:posOffset>
                </wp:positionH>
                <wp:positionV relativeFrom="paragraph">
                  <wp:posOffset>754088</wp:posOffset>
                </wp:positionV>
                <wp:extent cx="1084654" cy="1202055"/>
                <wp:effectExtent l="38100" t="38100" r="58420" b="55245"/>
                <wp:wrapNone/>
                <wp:docPr id="348" name="Ink 348"/>
                <wp:cNvGraphicFramePr/>
                <a:graphic xmlns:a="http://schemas.openxmlformats.org/drawingml/2006/main">
                  <a:graphicData uri="http://schemas.microsoft.com/office/word/2010/wordprocessingInk">
                    <w14:contentPart bwMode="auto" r:id="rId131">
                      <w14:nvContentPartPr>
                        <w14:cNvContentPartPr/>
                      </w14:nvContentPartPr>
                      <w14:xfrm>
                        <a:off x="0" y="0"/>
                        <a:ext cx="1084654" cy="1202055"/>
                      </w14:xfrm>
                    </w14:contentPart>
                  </a:graphicData>
                </a:graphic>
                <wp14:sizeRelH relativeFrom="margin">
                  <wp14:pctWidth>0</wp14:pctWidth>
                </wp14:sizeRelH>
                <wp14:sizeRelV relativeFrom="margin">
                  <wp14:pctHeight>0</wp14:pctHeight>
                </wp14:sizeRelV>
              </wp:anchor>
            </w:drawing>
          </mc:Choice>
          <mc:Fallback>
            <w:pict>
              <v:shape w14:anchorId="413EA62C" id="Ink 348" o:spid="_x0000_s1026" type="#_x0000_t75" style="position:absolute;margin-left:187.3pt;margin-top:58.7pt;width:86.8pt;height:96.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">
                <v:imagedata r:id="rId132" o:title=""/>
                <w10:anchorlock/>
              </v:shape>
            </w:pict>
          </mc:Fallback>
        </mc:AlternateContent>
      </w:r>
      <w:r w:rsidR="007F3485">
        <w:t>In the Fiori Launchpad, click the app “</w:t>
      </w:r>
      <w:r w:rsidR="003B511C">
        <w:t>M</w:t>
      </w:r>
      <w:r w:rsidR="007F3485">
        <w:t xml:space="preserve">anage </w:t>
      </w:r>
      <w:r w:rsidR="003B511C">
        <w:t>ABAC Policies”.</w:t>
      </w:r>
      <w:r w:rsidR="003B511C">
        <w:br/>
      </w:r>
      <w:r w:rsidR="003B511C" w:rsidRPr="003B511C">
        <w:rPr>
          <w:noProof/>
        </w:rPr>
        <w:drawing>
          <wp:inline distT="0" distB="0" distL="0" distR="0" wp14:anchorId="2B7A9F75" wp14:editId="1D30A7AF">
            <wp:extent cx="5070475" cy="1608328"/>
            <wp:effectExtent l="133350" t="133350" r="130175" b="12573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90683" cy="1614738"/>
                    </a:xfrm>
                    <a:prstGeom prst="rect">
                      <a:avLst/>
                    </a:prstGeom>
                    <a:ln>
                      <a:noFill/>
                    </a:ln>
                    <a:effectLst>
                      <a:outerShdw blurRad="127000" algn="tl" rotWithShape="0">
                        <a:srgbClr val="000000">
                          <a:alpha val="50000"/>
                        </a:srgbClr>
                      </a:outerShdw>
                    </a:effectLst>
                  </pic:spPr>
                </pic:pic>
              </a:graphicData>
            </a:graphic>
          </wp:inline>
        </w:drawing>
      </w:r>
    </w:p>
    <w:p w14:paraId="0B03759E" w14:textId="7FA47301" w:rsidR="00DC5930" w:rsidRDefault="008001DB" w:rsidP="00DC5930">
      <w:pPr>
        <w:pStyle w:val="ListParagraph"/>
        <w:numPr>
          <w:ilvl w:val="0"/>
          <w:numId w:val="0"/>
        </w:numPr>
        <w:ind w:left="720"/>
      </w:pPr>
      <w:r>
        <w:t xml:space="preserve">In the “Manage ABAC policies” app, you will see a few entries already existing, pertaining to the UI5/Fiori based demo scenario </w:t>
      </w:r>
      <w:r w:rsidR="007E51A0">
        <w:t xml:space="preserve">as indicated in the policy name, and </w:t>
      </w:r>
      <w:r w:rsidR="007E336A">
        <w:t xml:space="preserve">fallback </w:t>
      </w:r>
      <w:r w:rsidR="004F2081">
        <w:t>entries for the training.</w:t>
      </w:r>
      <w:r w:rsidR="00DC5930">
        <w:t xml:space="preserve"> Choose to “add” a new policy as “masking” policy and call it </w:t>
      </w:r>
      <w:proofErr w:type="gramStart"/>
      <w:r w:rsidR="00DC5930">
        <w:t>e.g.</w:t>
      </w:r>
      <w:proofErr w:type="gramEnd"/>
      <w:r w:rsidR="00DC5930">
        <w:t xml:space="preserve"> POL_MSK_MTGRP_XXXXXX (replace the X characters with your own identifiers if you like). Press “create”.</w:t>
      </w:r>
    </w:p>
    <w:p w14:paraId="1EC3EB3E" w14:textId="77777777" w:rsidR="00DC5930" w:rsidRDefault="00DC5930" w:rsidP="00DC5930">
      <w:pPr>
        <w:pStyle w:val="ListParagraph"/>
        <w:numPr>
          <w:ilvl w:val="0"/>
          <w:numId w:val="0"/>
        </w:numPr>
        <w:ind w:left="720"/>
      </w:pPr>
      <w:r>
        <w:rPr>
          <w:noProof/>
        </w:rPr>
        <mc:AlternateContent>
          <mc:Choice Requires="wps">
            <w:drawing>
              <wp:anchor distT="0" distB="0" distL="114300" distR="114300" simplePos="0" relativeHeight="251895296" behindDoc="0" locked="0" layoutInCell="1" allowOverlap="1" wp14:anchorId="5D246FE1" wp14:editId="59E4FA15">
                <wp:simplePos x="0" y="0"/>
                <wp:positionH relativeFrom="column">
                  <wp:posOffset>733425</wp:posOffset>
                </wp:positionH>
                <wp:positionV relativeFrom="paragraph">
                  <wp:posOffset>901700</wp:posOffset>
                </wp:positionV>
                <wp:extent cx="2492189" cy="196343"/>
                <wp:effectExtent l="0" t="0" r="3810" b="0"/>
                <wp:wrapNone/>
                <wp:docPr id="4" name="Rectangle 4"/>
                <wp:cNvGraphicFramePr/>
                <a:graphic xmlns:a="http://schemas.openxmlformats.org/drawingml/2006/main">
                  <a:graphicData uri="http://schemas.microsoft.com/office/word/2010/wordprocessingShape">
                    <wps:wsp>
                      <wps:cNvSpPr/>
                      <wps:spPr>
                        <a:xfrm>
                          <a:off x="0" y="0"/>
                          <a:ext cx="2492189" cy="196343"/>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D93CEF" w14:textId="77777777" w:rsidR="00DC5930" w:rsidRPr="00DC6977" w:rsidRDefault="00DC5930" w:rsidP="00DC5930">
                            <w:pPr>
                              <w:jc w:val="center"/>
                              <w:rPr>
                                <w:color w:val="000000" w:themeColor="text1"/>
                                <w:lang w:val="en-US"/>
                              </w:rPr>
                            </w:pPr>
                            <w:r w:rsidRPr="00DC6977">
                              <w:rPr>
                                <w:color w:val="000000" w:themeColor="text1"/>
                                <w:lang w:val="en-US"/>
                              </w:rPr>
                              <w:t>POL_MSK_MTGRP</w:t>
                            </w:r>
                            <w:proofErr w:type="gramStart"/>
                            <w:r w:rsidRPr="00DC6977">
                              <w:rPr>
                                <w:color w:val="000000" w:themeColor="text1"/>
                                <w:lang w:val="en-US"/>
                              </w:rPr>
                              <w:t>_[</w:t>
                            </w:r>
                            <w:proofErr w:type="gramEnd"/>
                            <w:r w:rsidRPr="00DC6977">
                              <w:rPr>
                                <w:color w:val="000000" w:themeColor="text1"/>
                                <w:lang w:val="en-US"/>
                              </w:rPr>
                              <w:t>max 6 more letters]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246FE1" id="Rectangle 4" o:spid="_x0000_s1027" style="position:absolute;left:0;text-align:left;margin-left:57.75pt;margin-top:71pt;width:196.25pt;height:15.45pt;z-index:25189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" fillcolor="#d8d8d8 [2732]" stroked="f" strokeweight="1pt">
                <v:textbox inset="0,0,0,0">
                  <w:txbxContent>
                    <w:p w14:paraId="4AD93CEF" w14:textId="77777777" w:rsidR="00DC5930" w:rsidRPr="00DC6977" w:rsidRDefault="00DC5930" w:rsidP="00DC5930">
                      <w:pPr>
                        <w:jc w:val="center"/>
                        <w:rPr>
                          <w:color w:val="000000" w:themeColor="text1"/>
                          <w:lang w:val="en-US"/>
                        </w:rPr>
                      </w:pPr>
                      <w:r w:rsidRPr="00DC6977">
                        <w:rPr>
                          <w:color w:val="000000" w:themeColor="text1"/>
                          <w:lang w:val="en-US"/>
                        </w:rPr>
                        <w:t>POL_MSK_MTGRP</w:t>
                      </w:r>
                      <w:proofErr w:type="gramStart"/>
                      <w:r w:rsidRPr="00DC6977">
                        <w:rPr>
                          <w:color w:val="000000" w:themeColor="text1"/>
                          <w:lang w:val="en-US"/>
                        </w:rPr>
                        <w:t>_[</w:t>
                      </w:r>
                      <w:proofErr w:type="gramEnd"/>
                      <w:r w:rsidRPr="00DC6977">
                        <w:rPr>
                          <w:color w:val="000000" w:themeColor="text1"/>
                          <w:lang w:val="en-US"/>
                        </w:rPr>
                        <w:t>max 6 more letters]</w:t>
                      </w:r>
                    </w:p>
                  </w:txbxContent>
                </v:textbox>
              </v:rect>
            </w:pict>
          </mc:Fallback>
        </mc:AlternateContent>
      </w:r>
      <w:r>
        <w:rPr>
          <w:noProof/>
        </w:rPr>
        <mc:AlternateContent>
          <mc:Choice Requires="wpi">
            <w:drawing>
              <wp:anchor distT="0" distB="0" distL="114300" distR="114300" simplePos="0" relativeHeight="251885056" behindDoc="0" locked="1" layoutInCell="1" allowOverlap="1" wp14:anchorId="405ACE52" wp14:editId="76A9FFB2">
                <wp:simplePos x="0" y="0"/>
                <wp:positionH relativeFrom="column">
                  <wp:posOffset>2472690</wp:posOffset>
                </wp:positionH>
                <wp:positionV relativeFrom="paragraph">
                  <wp:posOffset>1525270</wp:posOffset>
                </wp:positionV>
                <wp:extent cx="448945" cy="257810"/>
                <wp:effectExtent l="38100" t="38100" r="8255" b="46990"/>
                <wp:wrapNone/>
                <wp:docPr id="349" name="Ink 349"/>
                <wp:cNvGraphicFramePr/>
                <a:graphic xmlns:a="http://schemas.openxmlformats.org/drawingml/2006/main">
                  <a:graphicData uri="http://schemas.microsoft.com/office/word/2010/wordprocessingInk">
                    <w14:contentPart bwMode="auto" r:id="rId134">
                      <w14:nvContentPartPr>
                        <w14:cNvContentPartPr/>
                      </w14:nvContentPartPr>
                      <w14:xfrm>
                        <a:off x="0" y="0"/>
                        <a:ext cx="448945" cy="257810"/>
                      </w14:xfrm>
                    </w14:contentPart>
                  </a:graphicData>
                </a:graphic>
                <wp14:sizeRelH relativeFrom="margin">
                  <wp14:pctWidth>0</wp14:pctWidth>
                </wp14:sizeRelH>
                <wp14:sizeRelV relativeFrom="margin">
                  <wp14:pctHeight>0</wp14:pctHeight>
                </wp14:sizeRelV>
              </wp:anchor>
            </w:drawing>
          </mc:Choice>
          <mc:Fallback>
            <w:pict>
              <v:shape w14:anchorId="6BF3B06E" id="Ink 349" o:spid="_x0000_s1026" type="#_x0000_t75" style="position:absolute;margin-left:194pt;margin-top:119.4pt;width:36.75pt;height:21.7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">
                <v:imagedata r:id="rId135" o:title=""/>
                <w10:anchorlock/>
              </v:shape>
            </w:pict>
          </mc:Fallback>
        </mc:AlternateContent>
      </w:r>
      <w:r w:rsidRPr="00AA7776">
        <w:rPr>
          <w:noProof/>
        </w:rPr>
        <w:drawing>
          <wp:inline distT="0" distB="0" distL="0" distR="0" wp14:anchorId="72C33CAF" wp14:editId="46FBEA81">
            <wp:extent cx="2764800" cy="1648800"/>
            <wp:effectExtent l="133350" t="133350" r="130810" b="1422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64800" cy="1648800"/>
                    </a:xfrm>
                    <a:prstGeom prst="rect">
                      <a:avLst/>
                    </a:prstGeom>
                    <a:ln>
                      <a:noFill/>
                    </a:ln>
                    <a:effectLst>
                      <a:outerShdw blurRad="127000" algn="tl" rotWithShape="0">
                        <a:srgbClr val="000000">
                          <a:alpha val="50000"/>
                        </a:srgbClr>
                      </a:outerShdw>
                    </a:effectLst>
                  </pic:spPr>
                </pic:pic>
              </a:graphicData>
            </a:graphic>
          </wp:inline>
        </w:drawing>
      </w:r>
      <w:r>
        <w:t>o</w:t>
      </w:r>
    </w:p>
    <w:p w14:paraId="2C47C69C" w14:textId="119B74B6" w:rsidR="007741D5" w:rsidRDefault="00223B29" w:rsidP="002723F8">
      <w:pPr>
        <w:pStyle w:val="ListParagraph"/>
        <w:numPr>
          <w:ilvl w:val="0"/>
          <w:numId w:val="11"/>
        </w:numPr>
      </w:pPr>
      <w:r>
        <w:t xml:space="preserve">Navigate back to the </w:t>
      </w:r>
      <w:r w:rsidR="0094291F">
        <w:t>Fiori Lau</w:t>
      </w:r>
      <w:r w:rsidR="00C65438">
        <w:t>nchpad</w:t>
      </w:r>
      <w:r w:rsidR="001E1F82">
        <w:t xml:space="preserve">, </w:t>
      </w:r>
      <w:r w:rsidR="00C65438">
        <w:t>open the “Manage Sensitive Attributes” app</w:t>
      </w:r>
      <w:r w:rsidR="001E1F82">
        <w:t xml:space="preserve">, and select the existing logical attribute LA_GUI_MATGRP. </w:t>
      </w:r>
      <w:r w:rsidR="00AC588F">
        <w:t xml:space="preserve">Navigate to </w:t>
      </w:r>
      <w:r w:rsidR="000329A8">
        <w:t xml:space="preserve">the tab </w:t>
      </w:r>
      <w:r w:rsidR="00AD5066">
        <w:t xml:space="preserve">“Configuration”, </w:t>
      </w:r>
      <w:r w:rsidR="00AC588F">
        <w:t xml:space="preserve">where </w:t>
      </w:r>
      <w:r w:rsidR="00AD5066">
        <w:t xml:space="preserve">you will now set up </w:t>
      </w:r>
      <w:r w:rsidR="00B024ED">
        <w:t xml:space="preserve">the new </w:t>
      </w:r>
      <w:r w:rsidR="00AD5066">
        <w:t xml:space="preserve">policy. </w:t>
      </w:r>
      <w:r w:rsidR="0068349A">
        <w:t xml:space="preserve">Choose “Edit”, then </w:t>
      </w:r>
      <w:r w:rsidR="004E3762">
        <w:t>enable</w:t>
      </w:r>
      <w:r w:rsidR="0031722E">
        <w:t xml:space="preserve"> the masking. As authorization concept, select “Attribute Based Authorization” and assign the policy </w:t>
      </w:r>
      <w:r w:rsidR="006E4948">
        <w:t>POL_MSK_MTGRP_XXXXXX</w:t>
      </w:r>
      <w:r w:rsidR="00692DE5">
        <w:t xml:space="preserve"> </w:t>
      </w:r>
      <w:r w:rsidR="0031722E">
        <w:t>you have just created</w:t>
      </w:r>
      <w:r w:rsidR="00384D03">
        <w:t xml:space="preserve">. </w:t>
      </w:r>
      <w:r w:rsidR="0031722E">
        <w:br/>
      </w:r>
      <w:r w:rsidR="00C2539C" w:rsidRPr="00C2539C">
        <w:rPr>
          <w:noProof/>
        </w:rPr>
        <w:drawing>
          <wp:inline distT="0" distB="0" distL="0" distR="0" wp14:anchorId="66F35816" wp14:editId="312E8E1D">
            <wp:extent cx="3884400" cy="3254400"/>
            <wp:effectExtent l="133350" t="133350" r="135255" b="136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84400" cy="3254400"/>
                    </a:xfrm>
                    <a:prstGeom prst="rect">
                      <a:avLst/>
                    </a:prstGeom>
                    <a:ln>
                      <a:noFill/>
                    </a:ln>
                    <a:effectLst>
                      <a:outerShdw blurRad="127000" algn="tl" rotWithShape="0">
                        <a:srgbClr val="000000">
                          <a:alpha val="50000"/>
                        </a:srgbClr>
                      </a:outerShdw>
                    </a:effectLst>
                  </pic:spPr>
                </pic:pic>
              </a:graphicData>
            </a:graphic>
          </wp:inline>
        </w:drawing>
      </w:r>
    </w:p>
    <w:p w14:paraId="0B45A269" w14:textId="097459A9" w:rsidR="00FE2016" w:rsidRDefault="00FE2016" w:rsidP="00FE2016">
      <w:pPr>
        <w:pStyle w:val="ListParagraph"/>
        <w:numPr>
          <w:ilvl w:val="0"/>
          <w:numId w:val="0"/>
        </w:numPr>
        <w:ind w:left="720"/>
      </w:pPr>
      <w:r>
        <w:t>Save the settings, upon which the screen returns to display mode.</w:t>
      </w:r>
    </w:p>
    <w:p w14:paraId="523D48F8" w14:textId="0CE1330E" w:rsidR="007741D5" w:rsidRDefault="003949E5" w:rsidP="00B024ED">
      <w:pPr>
        <w:pStyle w:val="ListParagraph"/>
        <w:numPr>
          <w:ilvl w:val="0"/>
          <w:numId w:val="11"/>
        </w:numPr>
      </w:pPr>
      <w:r w:rsidRPr="003949E5">
        <w:rPr>
          <w:noProof/>
        </w:rPr>
        <mc:AlternateContent>
          <mc:Choice Requires="wpi">
            <w:drawing>
              <wp:anchor distT="0" distB="0" distL="114300" distR="114300" simplePos="0" relativeHeight="251801088" behindDoc="0" locked="1" layoutInCell="1" allowOverlap="1" wp14:anchorId="689A19E1" wp14:editId="620EC693">
                <wp:simplePos x="0" y="0"/>
                <wp:positionH relativeFrom="column">
                  <wp:posOffset>1149327</wp:posOffset>
                </wp:positionH>
                <wp:positionV relativeFrom="paragraph">
                  <wp:posOffset>1181735</wp:posOffset>
                </wp:positionV>
                <wp:extent cx="544390" cy="225425"/>
                <wp:effectExtent l="57150" t="38100" r="0" b="41275"/>
                <wp:wrapNone/>
                <wp:docPr id="351" name="Ink 351"/>
                <wp:cNvGraphicFramePr/>
                <a:graphic xmlns:a="http://schemas.openxmlformats.org/drawingml/2006/main">
                  <a:graphicData uri="http://schemas.microsoft.com/office/word/2010/wordprocessingInk">
                    <w14:contentPart bwMode="auto" r:id="rId138">
                      <w14:nvContentPartPr>
                        <w14:cNvContentPartPr/>
                      </w14:nvContentPartPr>
                      <w14:xfrm>
                        <a:off x="0" y="0"/>
                        <a:ext cx="544390" cy="225425"/>
                      </w14:xfrm>
                    </w14:contentPart>
                  </a:graphicData>
                </a:graphic>
                <wp14:sizeRelH relativeFrom="margin">
                  <wp14:pctWidth>0</wp14:pctWidth>
                </wp14:sizeRelH>
                <wp14:sizeRelV relativeFrom="margin">
                  <wp14:pctHeight>0</wp14:pctHeight>
                </wp14:sizeRelV>
              </wp:anchor>
            </w:drawing>
          </mc:Choice>
          <mc:Fallback>
            <w:pict>
              <v:shape w14:anchorId="7279464F" id="Ink 351" o:spid="_x0000_s1026" type="#_x0000_t75" style="position:absolute;margin-left:89.8pt;margin-top:92.35pt;width:44.25pt;height:19.1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">
                <v:imagedata r:id="rId139" o:title=""/>
                <w10:anchorlock/>
              </v:shape>
            </w:pict>
          </mc:Fallback>
        </mc:AlternateContent>
      </w:r>
      <w:r w:rsidRPr="003949E5">
        <w:rPr>
          <w:noProof/>
        </w:rPr>
        <mc:AlternateContent>
          <mc:Choice Requires="wpi">
            <w:drawing>
              <wp:anchor distT="0" distB="0" distL="114300" distR="114300" simplePos="0" relativeHeight="251790848" behindDoc="0" locked="1" layoutInCell="1" allowOverlap="1" wp14:anchorId="212DB9BD" wp14:editId="6BE4DFA6">
                <wp:simplePos x="0" y="0"/>
                <wp:positionH relativeFrom="column">
                  <wp:posOffset>665554</wp:posOffset>
                </wp:positionH>
                <wp:positionV relativeFrom="paragraph">
                  <wp:posOffset>1181735</wp:posOffset>
                </wp:positionV>
                <wp:extent cx="550787" cy="225425"/>
                <wp:effectExtent l="38100" t="38100" r="1905" b="41275"/>
                <wp:wrapNone/>
                <wp:docPr id="350" name="Ink 350"/>
                <wp:cNvGraphicFramePr/>
                <a:graphic xmlns:a="http://schemas.openxmlformats.org/drawingml/2006/main">
                  <a:graphicData uri="http://schemas.microsoft.com/office/word/2010/wordprocessingInk">
                    <w14:contentPart bwMode="auto" r:id="rId140">
                      <w14:nvContentPartPr>
                        <w14:cNvContentPartPr/>
                      </w14:nvContentPartPr>
                      <w14:xfrm>
                        <a:off x="0" y="0"/>
                        <a:ext cx="550787" cy="225425"/>
                      </w14:xfrm>
                    </w14:contentPart>
                  </a:graphicData>
                </a:graphic>
                <wp14:sizeRelH relativeFrom="margin">
                  <wp14:pctWidth>0</wp14:pctWidth>
                </wp14:sizeRelH>
                <wp14:sizeRelV relativeFrom="margin">
                  <wp14:pctHeight>0</wp14:pctHeight>
                </wp14:sizeRelV>
              </wp:anchor>
            </w:drawing>
          </mc:Choice>
          <mc:Fallback>
            <w:pict>
              <v:shape w14:anchorId="69B11E0A" id="Ink 350" o:spid="_x0000_s1026" type="#_x0000_t75" style="position:absolute;margin-left:51.7pt;margin-top:92.35pt;width:44.75pt;height:19.1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">
                <v:imagedata r:id="rId141" o:title=""/>
                <w10:anchorlock/>
              </v:shape>
            </w:pict>
          </mc:Fallback>
        </mc:AlternateContent>
      </w:r>
      <w:r w:rsidR="006615A0">
        <w:t xml:space="preserve">Click the name of the policy which is now </w:t>
      </w:r>
      <w:r w:rsidR="00C37911">
        <w:t>a hyperlink marked blue. S</w:t>
      </w:r>
      <w:r w:rsidR="00602A1B">
        <w:t>croll down to section “Rule”. Here, press “edit”</w:t>
      </w:r>
      <w:r w:rsidR="008C2512">
        <w:t>, which will call the ABAC Policy Cockpit</w:t>
      </w:r>
      <w:r w:rsidR="00C30698">
        <w:t xml:space="preserve"> where policies can be modelled. </w:t>
      </w:r>
      <w:r w:rsidR="00364A11">
        <w:t>Make</w:t>
      </w:r>
      <w:r w:rsidR="00C30698">
        <w:t xml:space="preserve"> sure to be in edit mode</w:t>
      </w:r>
      <w:r w:rsidR="00364A11">
        <w:t xml:space="preserve">: if the menu bar shows less entries than the below screen shot, then toggle the “Display </w:t>
      </w:r>
      <w:r w:rsidR="00364A11">
        <w:sym w:font="Wingdings" w:char="F0DF"/>
      </w:r>
      <w:r w:rsidR="00364A11">
        <w:sym w:font="Wingdings" w:char="F0E0"/>
      </w:r>
      <w:r w:rsidR="00364A11">
        <w:t xml:space="preserve"> Edit” </w:t>
      </w:r>
      <w:r w:rsidR="00CA41FD">
        <w:t xml:space="preserve">switch. </w:t>
      </w:r>
      <w:r w:rsidR="00C30698">
        <w:br/>
      </w:r>
      <w:r w:rsidR="00C30698" w:rsidRPr="00C30698">
        <w:rPr>
          <w:noProof/>
        </w:rPr>
        <w:drawing>
          <wp:inline distT="0" distB="0" distL="0" distR="0" wp14:anchorId="719B7F0C" wp14:editId="4664D2DF">
            <wp:extent cx="5070475" cy="1752140"/>
            <wp:effectExtent l="133350" t="133350" r="130175" b="133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75334" cy="1753819"/>
                    </a:xfrm>
                    <a:prstGeom prst="rect">
                      <a:avLst/>
                    </a:prstGeom>
                    <a:ln>
                      <a:noFill/>
                    </a:ln>
                    <a:effectLst>
                      <a:outerShdw blurRad="127000" algn="tl" rotWithShape="0">
                        <a:srgbClr val="000000">
                          <a:alpha val="50000"/>
                        </a:srgbClr>
                      </a:outerShdw>
                    </a:effectLst>
                  </pic:spPr>
                </pic:pic>
              </a:graphicData>
            </a:graphic>
          </wp:inline>
        </w:drawing>
      </w:r>
    </w:p>
    <w:p w14:paraId="76A204DF" w14:textId="34AAB3E1" w:rsidR="00C30698" w:rsidRDefault="001C74DA" w:rsidP="00B024ED">
      <w:pPr>
        <w:pStyle w:val="ListParagraph"/>
        <w:numPr>
          <w:ilvl w:val="0"/>
          <w:numId w:val="11"/>
        </w:numPr>
      </w:pPr>
      <w:r>
        <w:rPr>
          <w:noProof/>
        </w:rPr>
        <mc:AlternateContent>
          <mc:Choice Requires="wpi">
            <w:drawing>
              <wp:anchor distT="0" distB="0" distL="114300" distR="114300" simplePos="0" relativeHeight="251678208" behindDoc="0" locked="1" layoutInCell="1" allowOverlap="1" wp14:anchorId="60485987" wp14:editId="24FAA0B0">
                <wp:simplePos x="0" y="0"/>
                <wp:positionH relativeFrom="column">
                  <wp:posOffset>4845330</wp:posOffset>
                </wp:positionH>
                <wp:positionV relativeFrom="paragraph">
                  <wp:posOffset>1202990</wp:posOffset>
                </wp:positionV>
                <wp:extent cx="545465" cy="225425"/>
                <wp:effectExtent l="57150" t="38100" r="0" b="41275"/>
                <wp:wrapNone/>
                <wp:docPr id="352" name="Ink 352"/>
                <wp:cNvGraphicFramePr/>
                <a:graphic xmlns:a="http://schemas.openxmlformats.org/drawingml/2006/main">
                  <a:graphicData uri="http://schemas.microsoft.com/office/word/2010/wordprocessingInk">
                    <w14:contentPart bwMode="auto" r:id="rId143">
                      <w14:nvContentPartPr>
                        <w14:cNvContentPartPr/>
                      </w14:nvContentPartPr>
                      <w14:xfrm>
                        <a:off x="0" y="0"/>
                        <a:ext cx="545465" cy="225425"/>
                      </w14:xfrm>
                    </w14:contentPart>
                  </a:graphicData>
                </a:graphic>
                <wp14:sizeRelH relativeFrom="margin">
                  <wp14:pctWidth>0</wp14:pctWidth>
                </wp14:sizeRelH>
                <wp14:sizeRelV relativeFrom="margin">
                  <wp14:pctHeight>0</wp14:pctHeight>
                </wp14:sizeRelV>
              </wp:anchor>
            </w:drawing>
          </mc:Choice>
          <mc:Fallback>
            <w:pict>
              <v:shape w14:anchorId="26133E68" id="Ink 352" o:spid="_x0000_s1026" type="#_x0000_t75" style="position:absolute;margin-left:380.8pt;margin-top:94pt;width:44.35pt;height:19.1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">
                <v:imagedata r:id="rId144" o:title=""/>
                <w10:anchorlock/>
              </v:shape>
            </w:pict>
          </mc:Fallback>
        </mc:AlternateContent>
      </w:r>
      <w:r w:rsidR="00CA41FD">
        <w:t>As a first step, choose to “Add Block”</w:t>
      </w:r>
      <w:r w:rsidR="003949E5">
        <w:t xml:space="preserve">, </w:t>
      </w:r>
      <w:r w:rsidR="00E90B1C">
        <w:t xml:space="preserve">give a </w:t>
      </w:r>
      <w:r w:rsidR="003949E5">
        <w:t xml:space="preserve">block </w:t>
      </w:r>
      <w:r w:rsidR="00E90B1C">
        <w:t xml:space="preserve">description </w:t>
      </w:r>
      <w:r w:rsidR="00C36388">
        <w:t>and “continue”.</w:t>
      </w:r>
      <w:r w:rsidR="00C36388">
        <w:br/>
      </w:r>
      <w:r w:rsidR="00C36388" w:rsidRPr="00C36388">
        <w:rPr>
          <w:noProof/>
        </w:rPr>
        <w:drawing>
          <wp:inline distT="0" distB="0" distL="0" distR="0" wp14:anchorId="276B06C8" wp14:editId="3DF33417">
            <wp:extent cx="5134122" cy="1080179"/>
            <wp:effectExtent l="133350" t="133350" r="123825" b="13906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49641" cy="1083444"/>
                    </a:xfrm>
                    <a:prstGeom prst="rect">
                      <a:avLst/>
                    </a:prstGeom>
                    <a:ln>
                      <a:noFill/>
                    </a:ln>
                    <a:effectLst>
                      <a:outerShdw blurRad="127000" algn="tl" rotWithShape="0">
                        <a:srgbClr val="000000">
                          <a:alpha val="50000"/>
                        </a:srgbClr>
                      </a:outerShdw>
                    </a:effectLst>
                  </pic:spPr>
                </pic:pic>
              </a:graphicData>
            </a:graphic>
          </wp:inline>
        </w:drawing>
      </w:r>
    </w:p>
    <w:p w14:paraId="32949A66" w14:textId="77777777" w:rsidR="006F743D" w:rsidRDefault="00693908" w:rsidP="00660472">
      <w:pPr>
        <w:pStyle w:val="ListParagraph"/>
        <w:numPr>
          <w:ilvl w:val="0"/>
          <w:numId w:val="11"/>
        </w:numPr>
      </w:pPr>
      <w:r>
        <w:t xml:space="preserve">In the </w:t>
      </w:r>
      <w:proofErr w:type="gramStart"/>
      <w:r>
        <w:t>left hand</w:t>
      </w:r>
      <w:proofErr w:type="gramEnd"/>
      <w:r>
        <w:t xml:space="preserve"> navigation pane, </w:t>
      </w:r>
      <w:r w:rsidR="00665B62">
        <w:t>expand the policy and the block.</w:t>
      </w:r>
      <w:r w:rsidR="00C84408">
        <w:t xml:space="preserve"> </w:t>
      </w:r>
    </w:p>
    <w:p w14:paraId="667332E2" w14:textId="77777777" w:rsidR="006F743D" w:rsidRDefault="006F743D" w:rsidP="006F743D">
      <w:pPr>
        <w:pStyle w:val="ListParagraph"/>
        <w:numPr>
          <w:ilvl w:val="0"/>
          <w:numId w:val="0"/>
        </w:numPr>
        <w:ind w:left="720"/>
      </w:pPr>
      <w:r w:rsidRPr="006F743D">
        <w:drawing>
          <wp:inline distT="0" distB="0" distL="0" distR="0" wp14:anchorId="0BEF0840" wp14:editId="41EA7419">
            <wp:extent cx="889200" cy="702000"/>
            <wp:effectExtent l="133350" t="133350" r="139700" b="136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r="5520"/>
                    <a:stretch/>
                  </pic:blipFill>
                  <pic:spPr bwMode="auto">
                    <a:xfrm>
                      <a:off x="0" y="0"/>
                      <a:ext cx="889200" cy="702000"/>
                    </a:xfrm>
                    <a:prstGeom prst="rect">
                      <a:avLst/>
                    </a:prstGeom>
                    <a:ln>
                      <a:noFill/>
                    </a:ln>
                    <a:effectLst>
                      <a:outerShdw blurRad="127000" algn="tl" rotWithShape="0">
                        <a:srgbClr val="000000">
                          <a:alpha val="50000"/>
                        </a:srgbClr>
                      </a:outerShdw>
                    </a:effectLst>
                    <a:extLst>
                      <a:ext uri="{53640926-AAD7-44D8-BBD7-CCE9431645EC}">
                        <a14:shadowObscured xmlns:a14="http://schemas.microsoft.com/office/drawing/2010/main"/>
                      </a:ext>
                    </a:extLst>
                  </pic:spPr>
                </pic:pic>
              </a:graphicData>
            </a:graphic>
          </wp:inline>
        </w:drawing>
      </w:r>
    </w:p>
    <w:p w14:paraId="01D79FA5" w14:textId="120F0D05" w:rsidR="00660472" w:rsidRDefault="003903BF" w:rsidP="006F743D">
      <w:pPr>
        <w:pStyle w:val="ListParagraph"/>
        <w:numPr>
          <w:ilvl w:val="0"/>
          <w:numId w:val="0"/>
        </w:numPr>
        <w:ind w:left="720"/>
      </w:pPr>
      <w:r>
        <w:t>Double-c</w:t>
      </w:r>
      <w:r w:rsidR="00C84408">
        <w:t>lic</w:t>
      </w:r>
      <w:r w:rsidR="00126A81">
        <w:t>k</w:t>
      </w:r>
      <w:r w:rsidR="00C84408">
        <w:t xml:space="preserve"> on “pre-condition”</w:t>
      </w:r>
      <w:r w:rsidR="00660472">
        <w:t>.</w:t>
      </w:r>
      <w:r w:rsidR="00660472">
        <w:br/>
        <w:t>In this screen, you are assigning and operationally linking different attributes. In the simplest fo</w:t>
      </w:r>
      <w:r w:rsidR="00047BD2">
        <w:t>r</w:t>
      </w:r>
      <w:r w:rsidR="00660472">
        <w:t xml:space="preserve">m, you are defining which attribute (“left side”) is checked for its status or relation (“operator”) to another attribute (“rights side”). </w:t>
      </w:r>
    </w:p>
    <w:p w14:paraId="79391251" w14:textId="0712A479" w:rsidR="00ED06A9" w:rsidRDefault="00047BD2" w:rsidP="00BB1E5B">
      <w:pPr>
        <w:pStyle w:val="ListParagraph"/>
        <w:numPr>
          <w:ilvl w:val="0"/>
          <w:numId w:val="11"/>
        </w:numPr>
      </w:pPr>
      <w:r>
        <w:rPr>
          <w:noProof/>
        </w:rPr>
        <mc:AlternateContent>
          <mc:Choice Requires="wpi">
            <w:drawing>
              <wp:anchor distT="0" distB="0" distL="114300" distR="114300" simplePos="0" relativeHeight="251708928" behindDoc="0" locked="1" layoutInCell="1" allowOverlap="1" wp14:anchorId="71B625B5" wp14:editId="36221A04">
                <wp:simplePos x="0" y="0"/>
                <wp:positionH relativeFrom="column">
                  <wp:posOffset>3806825</wp:posOffset>
                </wp:positionH>
                <wp:positionV relativeFrom="paragraph">
                  <wp:posOffset>4008120</wp:posOffset>
                </wp:positionV>
                <wp:extent cx="668655" cy="225425"/>
                <wp:effectExtent l="38100" t="38100" r="0" b="41275"/>
                <wp:wrapNone/>
                <wp:docPr id="355" name="Ink 355"/>
                <wp:cNvGraphicFramePr/>
                <a:graphic xmlns:a="http://schemas.openxmlformats.org/drawingml/2006/main">
                  <a:graphicData uri="http://schemas.microsoft.com/office/word/2010/wordprocessingInk">
                    <w14:contentPart bwMode="auto" r:id="rId147">
                      <w14:nvContentPartPr>
                        <w14:cNvContentPartPr/>
                      </w14:nvContentPartPr>
                      <w14:xfrm>
                        <a:off x="0" y="0"/>
                        <a:ext cx="668655" cy="225425"/>
                      </w14:xfrm>
                    </w14:contentPart>
                  </a:graphicData>
                </a:graphic>
                <wp14:sizeRelH relativeFrom="margin">
                  <wp14:pctWidth>0</wp14:pctWidth>
                </wp14:sizeRelH>
                <wp14:sizeRelV relativeFrom="margin">
                  <wp14:pctHeight>0</wp14:pctHeight>
                </wp14:sizeRelV>
              </wp:anchor>
            </w:drawing>
          </mc:Choice>
          <mc:Fallback>
            <w:pict>
              <v:shape w14:anchorId="5CB451B9" id="Ink 355" o:spid="_x0000_s1026" type="#_x0000_t75" style="position:absolute;margin-left:299.05pt;margin-top:314.9pt;width:54.05pt;height:19.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">
                <v:imagedata r:id="rId148" o:title=""/>
                <w10:anchorlock/>
              </v:shape>
            </w:pict>
          </mc:Fallback>
        </mc:AlternateContent>
      </w:r>
      <w:r>
        <w:rPr>
          <w:noProof/>
        </w:rPr>
        <mc:AlternateContent>
          <mc:Choice Requires="wpi">
            <w:drawing>
              <wp:anchor distT="0" distB="0" distL="114300" distR="114300" simplePos="0" relativeHeight="251698688" behindDoc="0" locked="1" layoutInCell="1" allowOverlap="1" wp14:anchorId="19291777" wp14:editId="554CE61E">
                <wp:simplePos x="0" y="0"/>
                <wp:positionH relativeFrom="column">
                  <wp:posOffset>3806825</wp:posOffset>
                </wp:positionH>
                <wp:positionV relativeFrom="paragraph">
                  <wp:posOffset>3616325</wp:posOffset>
                </wp:positionV>
                <wp:extent cx="399415" cy="225425"/>
                <wp:effectExtent l="38100" t="38100" r="635" b="41275"/>
                <wp:wrapNone/>
                <wp:docPr id="354" name="Ink 354"/>
                <wp:cNvGraphicFramePr/>
                <a:graphic xmlns:a="http://schemas.openxmlformats.org/drawingml/2006/main">
                  <a:graphicData uri="http://schemas.microsoft.com/office/word/2010/wordprocessingInk">
                    <w14:contentPart bwMode="auto" r:id="rId149">
                      <w14:nvContentPartPr>
                        <w14:cNvContentPartPr/>
                      </w14:nvContentPartPr>
                      <w14:xfrm>
                        <a:off x="0" y="0"/>
                        <a:ext cx="399415" cy="225425"/>
                      </w14:xfrm>
                    </w14:contentPart>
                  </a:graphicData>
                </a:graphic>
                <wp14:sizeRelH relativeFrom="margin">
                  <wp14:pctWidth>0</wp14:pctWidth>
                </wp14:sizeRelH>
                <wp14:sizeRelV relativeFrom="margin">
                  <wp14:pctHeight>0</wp14:pctHeight>
                </wp14:sizeRelV>
              </wp:anchor>
            </w:drawing>
          </mc:Choice>
          <mc:Fallback>
            <w:pict>
              <v:shape w14:anchorId="371F728E" id="Ink 354" o:spid="_x0000_s1026" type="#_x0000_t75" style="position:absolute;margin-left:299.05pt;margin-top:284.05pt;width:32.85pt;height:19.1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">
                <v:imagedata r:id="rId150" o:title=""/>
                <w10:anchorlock/>
              </v:shape>
            </w:pict>
          </mc:Fallback>
        </mc:AlternateContent>
      </w:r>
      <w:r>
        <w:rPr>
          <w:noProof/>
        </w:rPr>
        <mc:AlternateContent>
          <mc:Choice Requires="wpi">
            <w:drawing>
              <wp:anchor distT="0" distB="0" distL="114300" distR="114300" simplePos="0" relativeHeight="251688448" behindDoc="0" locked="1" layoutInCell="1" allowOverlap="1" wp14:anchorId="53E54E7B" wp14:editId="0224DE80">
                <wp:simplePos x="0" y="0"/>
                <wp:positionH relativeFrom="column">
                  <wp:posOffset>1692173</wp:posOffset>
                </wp:positionH>
                <wp:positionV relativeFrom="paragraph">
                  <wp:posOffset>3885472</wp:posOffset>
                </wp:positionV>
                <wp:extent cx="545465" cy="225425"/>
                <wp:effectExtent l="57150" t="38100" r="0" b="41275"/>
                <wp:wrapNone/>
                <wp:docPr id="353" name="Ink 353"/>
                <wp:cNvGraphicFramePr/>
                <a:graphic xmlns:a="http://schemas.openxmlformats.org/drawingml/2006/main">
                  <a:graphicData uri="http://schemas.microsoft.com/office/word/2010/wordprocessingInk">
                    <w14:contentPart bwMode="auto" r:id="rId151">
                      <w14:nvContentPartPr>
                        <w14:cNvContentPartPr/>
                      </w14:nvContentPartPr>
                      <w14:xfrm>
                        <a:off x="0" y="0"/>
                        <a:ext cx="545465" cy="225425"/>
                      </w14:xfrm>
                    </w14:contentPart>
                  </a:graphicData>
                </a:graphic>
                <wp14:sizeRelH relativeFrom="margin">
                  <wp14:pctWidth>0</wp14:pctWidth>
                </wp14:sizeRelH>
                <wp14:sizeRelV relativeFrom="margin">
                  <wp14:pctHeight>0</wp14:pctHeight>
                </wp14:sizeRelV>
              </wp:anchor>
            </w:drawing>
          </mc:Choice>
          <mc:Fallback>
            <w:pict>
              <v:shape w14:anchorId="298B12BF" id="Ink 353" o:spid="_x0000_s1026" type="#_x0000_t75" style="position:absolute;margin-left:132.55pt;margin-top:305.25pt;width:44.35pt;height:19.1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">
                <v:imagedata r:id="rId144" o:title=""/>
                <w10:anchorlock/>
              </v:shape>
            </w:pict>
          </mc:Fallback>
        </mc:AlternateContent>
      </w:r>
      <w:r w:rsidR="005A7BA7">
        <w:t xml:space="preserve">For </w:t>
      </w:r>
      <w:r w:rsidR="00705A2A">
        <w:t xml:space="preserve">this </w:t>
      </w:r>
      <w:r w:rsidR="005A7BA7">
        <w:t>scenario</w:t>
      </w:r>
      <w:r w:rsidR="00705A2A">
        <w:t xml:space="preserve">, we are </w:t>
      </w:r>
      <w:r w:rsidR="00BC42D6">
        <w:t xml:space="preserve">introducing a </w:t>
      </w:r>
      <w:r w:rsidR="00E81103">
        <w:t xml:space="preserve">check on the transaction – the following rule shall be executed not in all cases but only in the </w:t>
      </w:r>
      <w:r w:rsidR="001A5C78">
        <w:t>“change” material transaction</w:t>
      </w:r>
      <w:r w:rsidR="00AC2D73">
        <w:t xml:space="preserve"> MM02</w:t>
      </w:r>
      <w:r w:rsidR="00A04E69">
        <w:t>.</w:t>
      </w:r>
      <w:r w:rsidR="00A04E69">
        <w:br/>
      </w:r>
      <w:r w:rsidR="000C4BD0">
        <w:t xml:space="preserve">Why? </w:t>
      </w:r>
      <w:r w:rsidR="00321D0B">
        <w:t>The fields and rules would equally apply to MM03 change and MM01 create transactions. However, i</w:t>
      </w:r>
      <w:r w:rsidR="001A5C78">
        <w:t>n the “display” material transaction</w:t>
      </w:r>
      <w:r w:rsidR="000C4BD0">
        <w:t xml:space="preserve"> (</w:t>
      </w:r>
      <w:r w:rsidR="001A5C78">
        <w:t>MM03</w:t>
      </w:r>
      <w:r w:rsidR="000C4BD0">
        <w:t>)</w:t>
      </w:r>
      <w:r w:rsidR="001A5C78">
        <w:t>, th</w:t>
      </w:r>
      <w:r w:rsidR="00A04E69">
        <w:t xml:space="preserve">e </w:t>
      </w:r>
      <w:r w:rsidR="00321D0B">
        <w:t xml:space="preserve">final behavior to disable the field is irrelevant. In a </w:t>
      </w:r>
      <w:r w:rsidR="001A5C78">
        <w:t xml:space="preserve">“create” transaction (MM01) you would </w:t>
      </w:r>
      <w:r w:rsidR="00AB035C">
        <w:t>certainly</w:t>
      </w:r>
      <w:r w:rsidR="00774EE6">
        <w:t xml:space="preserve"> </w:t>
      </w:r>
      <w:r w:rsidR="001A5C78">
        <w:t xml:space="preserve">not want to </w:t>
      </w:r>
      <w:r w:rsidR="00AB035C">
        <w:t xml:space="preserve">switch the field to display only! </w:t>
      </w:r>
      <w:r w:rsidR="00A04E69">
        <w:br/>
        <w:t xml:space="preserve">In the screen, </w:t>
      </w:r>
      <w:r w:rsidR="00D122F6">
        <w:t xml:space="preserve">in the “left side” section, double </w:t>
      </w:r>
      <w:r w:rsidR="00774EE6">
        <w:t xml:space="preserve">click </w:t>
      </w:r>
      <w:r w:rsidR="00D122F6">
        <w:t>the entry “SY-TCODE”</w:t>
      </w:r>
      <w:r w:rsidR="00774EE6">
        <w:t xml:space="preserve"> so it appears in the upper window;</w:t>
      </w:r>
      <w:r w:rsidR="00D122F6">
        <w:t xml:space="preserve"> then in </w:t>
      </w:r>
      <w:r w:rsidR="00774EE6">
        <w:t xml:space="preserve">section </w:t>
      </w:r>
      <w:r w:rsidR="00D122F6">
        <w:t xml:space="preserve">“operator” </w:t>
      </w:r>
      <w:r w:rsidR="009611B6">
        <w:t xml:space="preserve">click on “=” and finally in operator section, click on “constant” and enter the value “MM02” </w:t>
      </w:r>
      <w:r w:rsidR="00BF288C">
        <w:t>(</w:t>
      </w:r>
      <w:r w:rsidR="00FD0FBE">
        <w:t xml:space="preserve">careful – the application is </w:t>
      </w:r>
      <w:r w:rsidR="00BF288C">
        <w:t>case sensitive</w:t>
      </w:r>
      <w:r w:rsidR="000259E1">
        <w:t xml:space="preserve"> for these entries</w:t>
      </w:r>
      <w:r w:rsidR="00BF288C">
        <w:t xml:space="preserve">). </w:t>
      </w:r>
      <w:r w:rsidR="00ED06A9">
        <w:br/>
      </w:r>
      <w:r w:rsidR="00ED06A9" w:rsidRPr="00ED06A9">
        <w:rPr>
          <w:noProof/>
        </w:rPr>
        <w:drawing>
          <wp:inline distT="0" distB="0" distL="0" distR="0" wp14:anchorId="64C7CDEE" wp14:editId="5B78808E">
            <wp:extent cx="5070475" cy="2096500"/>
            <wp:effectExtent l="133350" t="133350" r="130175" b="132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85117" cy="2102554"/>
                    </a:xfrm>
                    <a:prstGeom prst="rect">
                      <a:avLst/>
                    </a:prstGeom>
                    <a:ln>
                      <a:noFill/>
                    </a:ln>
                    <a:effectLst>
                      <a:outerShdw blurRad="127000" algn="tl" rotWithShape="0">
                        <a:srgbClr val="000000">
                          <a:alpha val="50000"/>
                        </a:srgbClr>
                      </a:outerShdw>
                    </a:effectLst>
                  </pic:spPr>
                </pic:pic>
              </a:graphicData>
            </a:graphic>
          </wp:inline>
        </w:drawing>
      </w:r>
    </w:p>
    <w:p w14:paraId="7008D249" w14:textId="4FF54222" w:rsidR="00C36388" w:rsidRDefault="007E6F60" w:rsidP="00BB1E5B">
      <w:pPr>
        <w:pStyle w:val="ListParagraph"/>
        <w:numPr>
          <w:ilvl w:val="0"/>
          <w:numId w:val="11"/>
        </w:numPr>
      </w:pPr>
      <w:r>
        <w:rPr>
          <w:noProof/>
        </w:rPr>
        <mc:AlternateContent>
          <mc:Choice Requires="wpi">
            <w:drawing>
              <wp:anchor distT="0" distB="0" distL="114300" distR="114300" simplePos="0" relativeHeight="251719168" behindDoc="0" locked="1" layoutInCell="1" allowOverlap="1" wp14:anchorId="48303B38" wp14:editId="38E8C04C">
                <wp:simplePos x="0" y="0"/>
                <wp:positionH relativeFrom="column">
                  <wp:posOffset>963338</wp:posOffset>
                </wp:positionH>
                <wp:positionV relativeFrom="paragraph">
                  <wp:posOffset>1385348</wp:posOffset>
                </wp:positionV>
                <wp:extent cx="545465" cy="225425"/>
                <wp:effectExtent l="57150" t="38100" r="0" b="41275"/>
                <wp:wrapNone/>
                <wp:docPr id="356" name="Ink 356"/>
                <wp:cNvGraphicFramePr/>
                <a:graphic xmlns:a="http://schemas.openxmlformats.org/drawingml/2006/main">
                  <a:graphicData uri="http://schemas.microsoft.com/office/word/2010/wordprocessingInk">
                    <w14:contentPart bwMode="auto" r:id="rId153">
                      <w14:nvContentPartPr>
                        <w14:cNvContentPartPr/>
                      </w14:nvContentPartPr>
                      <w14:xfrm>
                        <a:off x="0" y="0"/>
                        <a:ext cx="545465" cy="225425"/>
                      </w14:xfrm>
                    </w14:contentPart>
                  </a:graphicData>
                </a:graphic>
                <wp14:sizeRelH relativeFrom="margin">
                  <wp14:pctWidth>0</wp14:pctWidth>
                </wp14:sizeRelH>
                <wp14:sizeRelV relativeFrom="margin">
                  <wp14:pctHeight>0</wp14:pctHeight>
                </wp14:sizeRelV>
              </wp:anchor>
            </w:drawing>
          </mc:Choice>
          <mc:Fallback>
            <w:pict>
              <v:shape w14:anchorId="464C6C43" id="Ink 356" o:spid="_x0000_s1026" type="#_x0000_t75" style="position:absolute;margin-left:75.15pt;margin-top:108.4pt;width:44.35pt;height:19.1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">
                <v:imagedata r:id="rId144" o:title=""/>
                <w10:anchorlock/>
              </v:shape>
            </w:pict>
          </mc:Fallback>
        </mc:AlternateContent>
      </w:r>
      <w:r w:rsidR="00FD0FBE">
        <w:t xml:space="preserve">Next, we set up the actual rule that will apply in case of an access through MM03. </w:t>
      </w:r>
      <w:r w:rsidR="00FD0FBE">
        <w:br/>
        <w:t xml:space="preserve">First, </w:t>
      </w:r>
      <w:r w:rsidR="00665B62">
        <w:t xml:space="preserve">click on “Rule” to </w:t>
      </w:r>
      <w:r w:rsidR="00204575">
        <w:t>call</w:t>
      </w:r>
      <w:r w:rsidR="00665B62">
        <w:t xml:space="preserve"> the actual </w:t>
      </w:r>
      <w:r w:rsidR="00B35CC4">
        <w:t xml:space="preserve">policy definition functionality. </w:t>
      </w:r>
      <w:r w:rsidR="00665B62">
        <w:br/>
      </w:r>
      <w:r w:rsidR="00665B62" w:rsidRPr="00665B62">
        <w:rPr>
          <w:noProof/>
        </w:rPr>
        <w:drawing>
          <wp:inline distT="0" distB="0" distL="0" distR="0" wp14:anchorId="33A306E5" wp14:editId="670154C3">
            <wp:extent cx="5070475" cy="2739076"/>
            <wp:effectExtent l="133350" t="133350" r="130175" b="13779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76288" cy="2742216"/>
                    </a:xfrm>
                    <a:prstGeom prst="rect">
                      <a:avLst/>
                    </a:prstGeom>
                    <a:ln>
                      <a:noFill/>
                    </a:ln>
                    <a:effectLst>
                      <a:outerShdw blurRad="127000" algn="tl" rotWithShape="0">
                        <a:srgbClr val="000000">
                          <a:alpha val="50000"/>
                        </a:srgbClr>
                      </a:outerShdw>
                    </a:effectLst>
                  </pic:spPr>
                </pic:pic>
              </a:graphicData>
            </a:graphic>
          </wp:inline>
        </w:drawing>
      </w:r>
      <w:r w:rsidR="00665B62" w:rsidRPr="00665B62">
        <w:t xml:space="preserve"> </w:t>
      </w:r>
    </w:p>
    <w:p w14:paraId="15ACC5E1" w14:textId="6116FCDF" w:rsidR="00EC21C0" w:rsidRDefault="00047BD2" w:rsidP="00DE3936">
      <w:pPr>
        <w:pStyle w:val="ListParagraph"/>
        <w:numPr>
          <w:ilvl w:val="0"/>
          <w:numId w:val="11"/>
        </w:numPr>
      </w:pPr>
      <w:r>
        <w:rPr>
          <w:noProof/>
        </w:rPr>
        <mc:AlternateContent>
          <mc:Choice Requires="wpi">
            <w:drawing>
              <wp:anchor distT="0" distB="0" distL="114300" distR="114300" simplePos="0" relativeHeight="251729408" behindDoc="0" locked="1" layoutInCell="1" allowOverlap="1" wp14:anchorId="30DB9077" wp14:editId="542605FD">
                <wp:simplePos x="0" y="0"/>
                <wp:positionH relativeFrom="column">
                  <wp:posOffset>1577975</wp:posOffset>
                </wp:positionH>
                <wp:positionV relativeFrom="paragraph">
                  <wp:posOffset>2117725</wp:posOffset>
                </wp:positionV>
                <wp:extent cx="545465" cy="226800"/>
                <wp:effectExtent l="57150" t="38100" r="0" b="59055"/>
                <wp:wrapNone/>
                <wp:docPr id="357" name="Ink 357"/>
                <wp:cNvGraphicFramePr/>
                <a:graphic xmlns:a="http://schemas.openxmlformats.org/drawingml/2006/main">
                  <a:graphicData uri="http://schemas.microsoft.com/office/word/2010/wordprocessingInk">
                    <w14:contentPart bwMode="auto" r:id="rId155">
                      <w14:nvContentPartPr>
                        <w14:cNvContentPartPr/>
                      </w14:nvContentPartPr>
                      <w14:xfrm>
                        <a:off x="0" y="0"/>
                        <a:ext cx="545465" cy="226800"/>
                      </w14:xfrm>
                    </w14:contentPart>
                  </a:graphicData>
                </a:graphic>
                <wp14:sizeRelH relativeFrom="margin">
                  <wp14:pctWidth>0</wp14:pctWidth>
                </wp14:sizeRelH>
                <wp14:sizeRelV relativeFrom="margin">
                  <wp14:pctHeight>0</wp14:pctHeight>
                </wp14:sizeRelV>
              </wp:anchor>
            </w:drawing>
          </mc:Choice>
          <mc:Fallback>
            <w:pict>
              <v:shape w14:anchorId="72D18067" id="Ink 357" o:spid="_x0000_s1026" type="#_x0000_t75" style="position:absolute;margin-left:123.55pt;margin-top:166.05pt;width:44.35pt;height:19.2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">
                <v:imagedata r:id="rId156" o:title=""/>
                <w10:anchorlock/>
              </v:shape>
            </w:pict>
          </mc:Fallback>
        </mc:AlternateContent>
      </w:r>
      <w:r>
        <w:rPr>
          <w:noProof/>
        </w:rPr>
        <mc:AlternateContent>
          <mc:Choice Requires="wpi">
            <w:drawing>
              <wp:anchor distT="0" distB="0" distL="114300" distR="114300" simplePos="0" relativeHeight="251749888" behindDoc="0" locked="1" layoutInCell="1" allowOverlap="1" wp14:anchorId="70DA0D84" wp14:editId="51C0A7B5">
                <wp:simplePos x="0" y="0"/>
                <wp:positionH relativeFrom="column">
                  <wp:posOffset>4485640</wp:posOffset>
                </wp:positionH>
                <wp:positionV relativeFrom="paragraph">
                  <wp:posOffset>2117725</wp:posOffset>
                </wp:positionV>
                <wp:extent cx="916305" cy="226800"/>
                <wp:effectExtent l="57150" t="38100" r="0" b="59055"/>
                <wp:wrapNone/>
                <wp:docPr id="359" name="Ink 359"/>
                <wp:cNvGraphicFramePr/>
                <a:graphic xmlns:a="http://schemas.openxmlformats.org/drawingml/2006/main">
                  <a:graphicData uri="http://schemas.microsoft.com/office/word/2010/wordprocessingInk">
                    <w14:contentPart bwMode="auto" r:id="rId157">
                      <w14:nvContentPartPr>
                        <w14:cNvContentPartPr/>
                      </w14:nvContentPartPr>
                      <w14:xfrm>
                        <a:off x="0" y="0"/>
                        <a:ext cx="916305" cy="226800"/>
                      </w14:xfrm>
                    </w14:contentPart>
                  </a:graphicData>
                </a:graphic>
                <wp14:sizeRelH relativeFrom="margin">
                  <wp14:pctWidth>0</wp14:pctWidth>
                </wp14:sizeRelH>
                <wp14:sizeRelV relativeFrom="margin">
                  <wp14:pctHeight>0</wp14:pctHeight>
                </wp14:sizeRelV>
              </wp:anchor>
            </w:drawing>
          </mc:Choice>
          <mc:Fallback>
            <w:pict>
              <v:shape w14:anchorId="56223927" id="Ink 359" o:spid="_x0000_s1026" type="#_x0000_t75" style="position:absolute;margin-left:352.5pt;margin-top:166.05pt;width:73.55pt;height:19.2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">
                <v:imagedata r:id="rId158" o:title=""/>
                <w10:anchorlock/>
              </v:shape>
            </w:pict>
          </mc:Fallback>
        </mc:AlternateContent>
      </w:r>
      <w:r>
        <w:rPr>
          <w:noProof/>
        </w:rPr>
        <mc:AlternateContent>
          <mc:Choice Requires="wpi">
            <w:drawing>
              <wp:anchor distT="0" distB="0" distL="114300" distR="114300" simplePos="0" relativeHeight="251739648" behindDoc="0" locked="1" layoutInCell="1" allowOverlap="1" wp14:anchorId="704DB227" wp14:editId="66EE9AB3">
                <wp:simplePos x="0" y="0"/>
                <wp:positionH relativeFrom="column">
                  <wp:posOffset>3811270</wp:posOffset>
                </wp:positionH>
                <wp:positionV relativeFrom="paragraph">
                  <wp:posOffset>2066126</wp:posOffset>
                </wp:positionV>
                <wp:extent cx="345604" cy="226800"/>
                <wp:effectExtent l="57150" t="38100" r="0" b="59055"/>
                <wp:wrapNone/>
                <wp:docPr id="358" name="Ink 358"/>
                <wp:cNvGraphicFramePr/>
                <a:graphic xmlns:a="http://schemas.openxmlformats.org/drawingml/2006/main">
                  <a:graphicData uri="http://schemas.microsoft.com/office/word/2010/wordprocessingInk">
                    <w14:contentPart bwMode="auto" r:id="rId159">
                      <w14:nvContentPartPr>
                        <w14:cNvContentPartPr/>
                      </w14:nvContentPartPr>
                      <w14:xfrm>
                        <a:off x="0" y="0"/>
                        <a:ext cx="345604" cy="226800"/>
                      </w14:xfrm>
                    </w14:contentPart>
                  </a:graphicData>
                </a:graphic>
                <wp14:sizeRelH relativeFrom="margin">
                  <wp14:pctWidth>0</wp14:pctWidth>
                </wp14:sizeRelH>
                <wp14:sizeRelV relativeFrom="margin">
                  <wp14:pctHeight>0</wp14:pctHeight>
                </wp14:sizeRelV>
              </wp:anchor>
            </w:drawing>
          </mc:Choice>
          <mc:Fallback>
            <w:pict>
              <v:shape w14:anchorId="73BCAEB1" id="Ink 358" o:spid="_x0000_s1026" type="#_x0000_t75" style="position:absolute;margin-left:299.4pt;margin-top:162pt;width:28.6pt;height:19.2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">
                <v:imagedata r:id="rId160" o:title=""/>
                <w10:anchorlock/>
              </v:shape>
            </w:pict>
          </mc:Fallback>
        </mc:AlternateContent>
      </w:r>
      <w:r w:rsidR="00C17443">
        <w:t xml:space="preserve">Double click on the context attribute “LA_GUI_MATGRP” so it will appear in the </w:t>
      </w:r>
      <w:r w:rsidR="009E0522">
        <w:t>policy definition</w:t>
      </w:r>
      <w:r w:rsidR="00DE3936">
        <w:t xml:space="preserve">. </w:t>
      </w:r>
      <w:r w:rsidR="003F33E6">
        <w:t xml:space="preserve">Next, </w:t>
      </w:r>
      <w:r w:rsidR="00923DA2">
        <w:t>in the section of operators,</w:t>
      </w:r>
      <w:r w:rsidR="003F33E6">
        <w:t xml:space="preserve"> </w:t>
      </w:r>
      <w:r w:rsidR="00DD6B7B">
        <w:t>click on button “in”</w:t>
      </w:r>
      <w:r w:rsidR="00503090">
        <w:t xml:space="preserve">, then </w:t>
      </w:r>
      <w:r w:rsidR="00A7415B">
        <w:t>for the right side double click on the value range you have previously created</w:t>
      </w:r>
      <w:r w:rsidR="0039292B">
        <w:t>:</w:t>
      </w:r>
      <w:r w:rsidR="00DE3936">
        <w:br/>
      </w:r>
      <w:r w:rsidR="00DE3936" w:rsidRPr="00866137">
        <w:rPr>
          <w:noProof/>
        </w:rPr>
        <w:drawing>
          <wp:inline distT="0" distB="0" distL="0" distR="0" wp14:anchorId="6F4728B1" wp14:editId="6AB1BDF6">
            <wp:extent cx="5070475" cy="2759943"/>
            <wp:effectExtent l="133350" t="133350" r="130175" b="135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79834" cy="2765037"/>
                    </a:xfrm>
                    <a:prstGeom prst="rect">
                      <a:avLst/>
                    </a:prstGeom>
                    <a:ln>
                      <a:noFill/>
                    </a:ln>
                    <a:effectLst>
                      <a:outerShdw blurRad="127000" algn="tl" rotWithShape="0">
                        <a:srgbClr val="000000">
                          <a:alpha val="50000"/>
                        </a:srgbClr>
                      </a:outerShdw>
                    </a:effectLst>
                  </pic:spPr>
                </pic:pic>
              </a:graphicData>
            </a:graphic>
          </wp:inline>
        </w:drawing>
      </w:r>
    </w:p>
    <w:p w14:paraId="1451C356" w14:textId="77777777" w:rsidR="007D24C7" w:rsidRDefault="00A7415B" w:rsidP="007D24C7">
      <w:pPr>
        <w:pStyle w:val="ListParagraph"/>
        <w:numPr>
          <w:ilvl w:val="0"/>
          <w:numId w:val="0"/>
        </w:numPr>
        <w:ind w:left="720"/>
      </w:pPr>
      <w:r>
        <w:t xml:space="preserve">You have now </w:t>
      </w:r>
      <w:r w:rsidR="00E6424C">
        <w:t xml:space="preserve">set </w:t>
      </w:r>
      <w:r w:rsidR="00DE3936">
        <w:t xml:space="preserve">up </w:t>
      </w:r>
      <w:r w:rsidR="00E6424C">
        <w:t xml:space="preserve">the system to </w:t>
      </w:r>
      <w:r>
        <w:t xml:space="preserve">compare </w:t>
      </w:r>
      <w:r w:rsidR="00E6424C">
        <w:t>the value it gets for the material group to the value</w:t>
      </w:r>
      <w:r w:rsidR="001843ED">
        <w:t xml:space="preserve">s maintained in the value range. </w:t>
      </w:r>
    </w:p>
    <w:p w14:paraId="06A7E3AF" w14:textId="09EBEA50" w:rsidR="00A85040" w:rsidRDefault="0040676D" w:rsidP="00793776">
      <w:pPr>
        <w:pStyle w:val="ListParagraph"/>
        <w:numPr>
          <w:ilvl w:val="0"/>
          <w:numId w:val="11"/>
        </w:numPr>
      </w:pPr>
      <w:r>
        <w:t>Next, f</w:t>
      </w:r>
      <w:r w:rsidR="007D24C7">
        <w:t>or the</w:t>
      </w:r>
      <w:r w:rsidR="001843ED">
        <w:t xml:space="preserve"> case </w:t>
      </w:r>
      <w:r w:rsidR="007D24C7">
        <w:t xml:space="preserve">this </w:t>
      </w:r>
      <w:r w:rsidR="00C50293">
        <w:t xml:space="preserve">check is true, you will determine how the system reacts. Click on the button “result” and in the following pop-up, </w:t>
      </w:r>
      <w:r w:rsidR="00CF4CFE">
        <w:t>choose the action “disable for editing…”</w:t>
      </w:r>
      <w:r w:rsidR="00A359A1">
        <w:t xml:space="preserve">. </w:t>
      </w:r>
      <w:r w:rsidR="002064DA">
        <w:br/>
        <w:t>“</w:t>
      </w:r>
      <w:r w:rsidR="00A359A1">
        <w:t>Reveal on Demand</w:t>
      </w:r>
      <w:r w:rsidR="002064DA">
        <w:t>”</w:t>
      </w:r>
      <w:r w:rsidR="00A359A1">
        <w:t xml:space="preserve"> should </w:t>
      </w:r>
      <w:r w:rsidR="002064DA">
        <w:t xml:space="preserve">remain </w:t>
      </w:r>
      <w:r w:rsidR="00A359A1">
        <w:t>disabled</w:t>
      </w:r>
      <w:r w:rsidR="002064DA">
        <w:t>, Field access trace” is irrelevant (you will not be looking into this in the workshop). Press Enter</w:t>
      </w:r>
      <w:r w:rsidR="00EC1043">
        <w:t>.</w:t>
      </w:r>
      <w:r>
        <w:t xml:space="preserve"> </w:t>
      </w:r>
      <w:r w:rsidR="0045372D">
        <w:br/>
      </w:r>
      <w:r w:rsidR="0045372D" w:rsidRPr="0045372D">
        <w:rPr>
          <w:noProof/>
        </w:rPr>
        <w:drawing>
          <wp:inline distT="0" distB="0" distL="0" distR="0" wp14:anchorId="18B428C6" wp14:editId="3FD166A6">
            <wp:extent cx="2761200" cy="2962800"/>
            <wp:effectExtent l="133350" t="133350" r="134620" b="1428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61200" cy="2962800"/>
                    </a:xfrm>
                    <a:prstGeom prst="rect">
                      <a:avLst/>
                    </a:prstGeom>
                    <a:ln>
                      <a:noFill/>
                    </a:ln>
                    <a:effectLst>
                      <a:outerShdw blurRad="127000" algn="tl" rotWithShape="0">
                        <a:srgbClr val="000000">
                          <a:alpha val="50000"/>
                        </a:srgbClr>
                      </a:outerShdw>
                    </a:effectLst>
                  </pic:spPr>
                </pic:pic>
              </a:graphicData>
            </a:graphic>
          </wp:inline>
        </w:drawing>
      </w:r>
    </w:p>
    <w:p w14:paraId="03FE1CDD" w14:textId="70E9DAB3" w:rsidR="00D16443" w:rsidRDefault="00EC1043" w:rsidP="00366632">
      <w:pPr>
        <w:pStyle w:val="ListParagraph"/>
        <w:numPr>
          <w:ilvl w:val="0"/>
          <w:numId w:val="11"/>
        </w:numPr>
        <w:ind w:left="360"/>
      </w:pPr>
      <w:r>
        <w:t>Back in the main policy definition screen</w:t>
      </w:r>
      <w:r w:rsidR="0094324E">
        <w:t xml:space="preserve">, in the </w:t>
      </w:r>
      <w:proofErr w:type="gramStart"/>
      <w:r w:rsidR="0094324E">
        <w:t>left hand</w:t>
      </w:r>
      <w:proofErr w:type="gramEnd"/>
      <w:r w:rsidR="0094324E">
        <w:t xml:space="preserve"> section </w:t>
      </w:r>
      <w:r w:rsidR="00406EE5">
        <w:t>double-</w:t>
      </w:r>
      <w:r w:rsidR="0094324E">
        <w:t xml:space="preserve">click on </w:t>
      </w:r>
      <w:r w:rsidR="004126D7">
        <w:t>“</w:t>
      </w:r>
      <w:r w:rsidR="00CF0869">
        <w:t>De</w:t>
      </w:r>
      <w:r w:rsidR="004126D7">
        <w:t xml:space="preserve">fault </w:t>
      </w:r>
      <w:r w:rsidR="00CF0869">
        <w:t>R</w:t>
      </w:r>
      <w:r w:rsidR="004126D7">
        <w:t>esult</w:t>
      </w:r>
      <w:r w:rsidR="00CF0869">
        <w:t xml:space="preserve"> of Policy</w:t>
      </w:r>
      <w:r w:rsidR="004126D7">
        <w:t xml:space="preserve">” to define what happens in case all policy blocks are not meeting the </w:t>
      </w:r>
      <w:r w:rsidR="009D3E16">
        <w:t>pre-conditions. Here, set the action to “authorize” (</w:t>
      </w:r>
      <w:proofErr w:type="gramStart"/>
      <w:r w:rsidR="009D3E16">
        <w:t>i.e.</w:t>
      </w:r>
      <w:proofErr w:type="gramEnd"/>
      <w:r w:rsidR="009D3E16">
        <w:t xml:space="preserve"> the access to the requested data is granted); Reveal on Demand </w:t>
      </w:r>
      <w:r w:rsidR="00D16443">
        <w:t xml:space="preserve">is greyed out (irrelevant) </w:t>
      </w:r>
      <w:r w:rsidR="009D3E16">
        <w:t xml:space="preserve">and Field </w:t>
      </w:r>
      <w:r w:rsidR="00543ACF">
        <w:t>A</w:t>
      </w:r>
      <w:r w:rsidR="009D3E16">
        <w:t xml:space="preserve">ccess </w:t>
      </w:r>
      <w:r w:rsidR="00543ACF">
        <w:t>T</w:t>
      </w:r>
      <w:r w:rsidR="009D3E16">
        <w:t xml:space="preserve">race is again </w:t>
      </w:r>
      <w:r w:rsidR="00E06602">
        <w:t>not treated in this scenario.</w:t>
      </w:r>
      <w:r w:rsidR="001A4970">
        <w:t xml:space="preserve"> </w:t>
      </w:r>
      <w:r w:rsidR="00D16443" w:rsidRPr="001A4970">
        <w:t>Choose “save”.</w:t>
      </w:r>
      <w:r w:rsidR="001A4970">
        <w:br/>
      </w:r>
      <w:r w:rsidR="00D16443" w:rsidRPr="00D16443">
        <w:rPr>
          <w:noProof/>
        </w:rPr>
        <w:drawing>
          <wp:inline distT="0" distB="0" distL="0" distR="0" wp14:anchorId="7636A04D" wp14:editId="5F5BD7CD">
            <wp:extent cx="2282400" cy="1587600"/>
            <wp:effectExtent l="133350" t="133350" r="137160" b="12700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82400" cy="1587600"/>
                    </a:xfrm>
                    <a:prstGeom prst="rect">
                      <a:avLst/>
                    </a:prstGeom>
                    <a:ln>
                      <a:noFill/>
                    </a:ln>
                    <a:effectLst>
                      <a:outerShdw blurRad="127000" algn="tl" rotWithShape="0">
                        <a:srgbClr val="000000">
                          <a:alpha val="50000"/>
                        </a:srgbClr>
                      </a:outerShdw>
                    </a:effectLst>
                  </pic:spPr>
                </pic:pic>
              </a:graphicData>
            </a:graphic>
          </wp:inline>
        </w:drawing>
      </w:r>
    </w:p>
    <w:p w14:paraId="59906A42" w14:textId="65411581" w:rsidR="00A04FF1" w:rsidRDefault="00BF4F74" w:rsidP="004F126C">
      <w:pPr>
        <w:pStyle w:val="ListParagraph"/>
        <w:numPr>
          <w:ilvl w:val="0"/>
          <w:numId w:val="11"/>
        </w:numPr>
      </w:pPr>
      <w:r>
        <w:t xml:space="preserve">Lastly, </w:t>
      </w:r>
      <w:r w:rsidR="00A47D69">
        <w:t xml:space="preserve">two </w:t>
      </w:r>
      <w:r w:rsidR="00E56413">
        <w:t>necessary technical steps</w:t>
      </w:r>
      <w:r w:rsidR="00D779DA">
        <w:t xml:space="preserve"> to </w:t>
      </w:r>
      <w:r w:rsidR="004A36FF">
        <w:t>activate</w:t>
      </w:r>
      <w:r w:rsidR="00D779DA">
        <w:t xml:space="preserve"> the policy.</w:t>
      </w:r>
      <w:r w:rsidR="00D779DA">
        <w:br/>
        <w:t xml:space="preserve">First, in the header line, choose “check” to identify </w:t>
      </w:r>
      <w:r w:rsidR="0010453B">
        <w:t xml:space="preserve">functional </w:t>
      </w:r>
      <w:r w:rsidR="00E41938">
        <w:t>errors</w:t>
      </w:r>
      <w:r w:rsidR="00A766F3">
        <w:t xml:space="preserve">; then </w:t>
      </w:r>
      <w:r w:rsidR="0090712A">
        <w:t xml:space="preserve">press “generate” </w:t>
      </w:r>
      <w:r w:rsidR="007F2E1E">
        <w:t xml:space="preserve">and in the pop-up window accept the pre-filled workbench request and press </w:t>
      </w:r>
      <w:r w:rsidR="00852694">
        <w:t>Continue, and again on the</w:t>
      </w:r>
      <w:r w:rsidR="00332D98">
        <w:t xml:space="preserve"> following screen. </w:t>
      </w:r>
      <w:r w:rsidR="00332D98">
        <w:br/>
      </w:r>
      <w:r w:rsidR="00703B8A">
        <w:rPr>
          <w:noProof/>
        </w:rPr>
        <mc:AlternateContent>
          <mc:Choice Requires="wpi">
            <w:drawing>
              <wp:anchor distT="0" distB="0" distL="114300" distR="114300" simplePos="0" relativeHeight="251770368" behindDoc="0" locked="1" layoutInCell="1" allowOverlap="1" wp14:anchorId="033B1E09" wp14:editId="6172CA15">
                <wp:simplePos x="0" y="0"/>
                <wp:positionH relativeFrom="column">
                  <wp:posOffset>1929765</wp:posOffset>
                </wp:positionH>
                <wp:positionV relativeFrom="paragraph">
                  <wp:posOffset>457835</wp:posOffset>
                </wp:positionV>
                <wp:extent cx="265430" cy="226800"/>
                <wp:effectExtent l="38100" t="38100" r="1270" b="59055"/>
                <wp:wrapNone/>
                <wp:docPr id="362" name="Ink 362"/>
                <wp:cNvGraphicFramePr/>
                <a:graphic xmlns:a="http://schemas.openxmlformats.org/drawingml/2006/main">
                  <a:graphicData uri="http://schemas.microsoft.com/office/word/2010/wordprocessingInk">
                    <w14:contentPart bwMode="auto" r:id="rId164">
                      <w14:nvContentPartPr>
                        <w14:cNvContentPartPr/>
                      </w14:nvContentPartPr>
                      <w14:xfrm>
                        <a:off x="0" y="0"/>
                        <a:ext cx="265430" cy="226800"/>
                      </w14:xfrm>
                    </w14:contentPart>
                  </a:graphicData>
                </a:graphic>
                <wp14:sizeRelH relativeFrom="margin">
                  <wp14:pctWidth>0</wp14:pctWidth>
                </wp14:sizeRelH>
                <wp14:sizeRelV relativeFrom="margin">
                  <wp14:pctHeight>0</wp14:pctHeight>
                </wp14:sizeRelV>
              </wp:anchor>
            </w:drawing>
          </mc:Choice>
          <mc:Fallback>
            <w:pict>
              <v:shape w14:anchorId="1787D759" id="Ink 362" o:spid="_x0000_s1026" type="#_x0000_t75" style="position:absolute;margin-left:151.25pt;margin-top:35.35pt;width:22.3pt;height:19.2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">
                <v:imagedata r:id="rId165" o:title=""/>
                <w10:anchorlock/>
              </v:shape>
            </w:pict>
          </mc:Fallback>
        </mc:AlternateContent>
      </w:r>
      <w:r w:rsidR="00703B8A">
        <w:rPr>
          <w:noProof/>
        </w:rPr>
        <mc:AlternateContent>
          <mc:Choice Requires="wpi">
            <w:drawing>
              <wp:anchor distT="0" distB="0" distL="114300" distR="114300" simplePos="0" relativeHeight="251760128" behindDoc="0" locked="1" layoutInCell="1" allowOverlap="1" wp14:anchorId="2177328B" wp14:editId="0BBF7614">
                <wp:simplePos x="0" y="0"/>
                <wp:positionH relativeFrom="column">
                  <wp:posOffset>1699895</wp:posOffset>
                </wp:positionH>
                <wp:positionV relativeFrom="paragraph">
                  <wp:posOffset>457968</wp:posOffset>
                </wp:positionV>
                <wp:extent cx="265442" cy="226800"/>
                <wp:effectExtent l="38100" t="38100" r="1270" b="59055"/>
                <wp:wrapNone/>
                <wp:docPr id="361" name="Ink 361"/>
                <wp:cNvGraphicFramePr/>
                <a:graphic xmlns:a="http://schemas.openxmlformats.org/drawingml/2006/main">
                  <a:graphicData uri="http://schemas.microsoft.com/office/word/2010/wordprocessingInk">
                    <w14:contentPart bwMode="auto" r:id="rId166">
                      <w14:nvContentPartPr>
                        <w14:cNvContentPartPr/>
                      </w14:nvContentPartPr>
                      <w14:xfrm>
                        <a:off x="0" y="0"/>
                        <a:ext cx="265442" cy="226800"/>
                      </w14:xfrm>
                    </w14:contentPart>
                  </a:graphicData>
                </a:graphic>
                <wp14:sizeRelH relativeFrom="margin">
                  <wp14:pctWidth>0</wp14:pctWidth>
                </wp14:sizeRelH>
                <wp14:sizeRelV relativeFrom="margin">
                  <wp14:pctHeight>0</wp14:pctHeight>
                </wp14:sizeRelV>
              </wp:anchor>
            </w:drawing>
          </mc:Choice>
          <mc:Fallback>
            <w:pict>
              <v:shape w14:anchorId="2919ABDE" id="Ink 361" o:spid="_x0000_s1026" type="#_x0000_t75" style="position:absolute;margin-left:133.15pt;margin-top:35.35pt;width:22.3pt;height:19.2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">
                <v:imagedata r:id="rId165" o:title=""/>
                <w10:anchorlock/>
              </v:shape>
            </w:pict>
          </mc:Fallback>
        </mc:AlternateContent>
      </w:r>
      <w:r w:rsidR="00A04FF1" w:rsidRPr="00A04FF1">
        <w:rPr>
          <w:noProof/>
        </w:rPr>
        <w:drawing>
          <wp:inline distT="0" distB="0" distL="0" distR="0" wp14:anchorId="70AF8D34" wp14:editId="4B2186B3">
            <wp:extent cx="5070475" cy="1199926"/>
            <wp:effectExtent l="133350" t="133350" r="130175" b="133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84281" cy="1203193"/>
                    </a:xfrm>
                    <a:prstGeom prst="rect">
                      <a:avLst/>
                    </a:prstGeom>
                    <a:ln>
                      <a:noFill/>
                    </a:ln>
                    <a:effectLst>
                      <a:outerShdw blurRad="127000" algn="tl" rotWithShape="0">
                        <a:srgbClr val="000000">
                          <a:alpha val="50000"/>
                        </a:srgbClr>
                      </a:outerShdw>
                    </a:effectLst>
                  </pic:spPr>
                </pic:pic>
              </a:graphicData>
            </a:graphic>
          </wp:inline>
        </w:drawing>
      </w:r>
    </w:p>
    <w:p w14:paraId="138FFDC2" w14:textId="1A44449A" w:rsidR="0077582B" w:rsidRDefault="000C6B63" w:rsidP="000C6B63">
      <w:pPr>
        <w:pStyle w:val="ListParagraph"/>
        <w:numPr>
          <w:ilvl w:val="0"/>
          <w:numId w:val="0"/>
        </w:numPr>
        <w:ind w:left="720"/>
      </w:pPr>
      <w:r>
        <w:t xml:space="preserve">This concludes the first step of part 2 – next we’ll be </w:t>
      </w:r>
      <w:r w:rsidR="00363EC3">
        <w:t>setting up the protection for material descriptions</w:t>
      </w:r>
      <w:r w:rsidR="00623F1F">
        <w:t xml:space="preserve"> fields. </w:t>
      </w:r>
    </w:p>
    <w:p w14:paraId="1F5C5DB4" w14:textId="3C5D0CAB" w:rsidR="00134111" w:rsidRDefault="00C50423" w:rsidP="00C50423">
      <w:pPr>
        <w:pStyle w:val="ListParagraph"/>
        <w:numPr>
          <w:ilvl w:val="0"/>
          <w:numId w:val="11"/>
        </w:numPr>
      </w:pPr>
      <w:r>
        <w:t xml:space="preserve">If you want to run a test, do so with Aubrey Myers and ensure that even this </w:t>
      </w:r>
      <w:r w:rsidR="00087828">
        <w:t xml:space="preserve">highly authorized </w:t>
      </w:r>
      <w:r>
        <w:t xml:space="preserve">user </w:t>
      </w:r>
      <w:r w:rsidR="00556B80">
        <w:t xml:space="preserve">sees but can’t change the material group values in MM02 for sensitive materials of the material types “ZF*” and </w:t>
      </w:r>
      <w:r w:rsidR="00C85E2F">
        <w:t>Z991, and thus in the materials CS-A1-X100</w:t>
      </w:r>
      <w:r w:rsidR="00087828">
        <w:t>, CS-A1-X100-01, and CS-A1-X100-05.</w:t>
      </w:r>
    </w:p>
    <w:p w14:paraId="68476E15" w14:textId="47ECD2AB" w:rsidR="00363EC3" w:rsidRDefault="00A1239B" w:rsidP="003F2B9C">
      <w:pPr>
        <w:pStyle w:val="ListParagraph"/>
        <w:numPr>
          <w:ilvl w:val="0"/>
          <w:numId w:val="11"/>
        </w:numPr>
      </w:pPr>
      <w:r>
        <w:t xml:space="preserve">Return to the Fiori configuration app and to the </w:t>
      </w:r>
      <w:r w:rsidR="003F2B9C">
        <w:t>“Manage Sensitive Attributes” app</w:t>
      </w:r>
      <w:r>
        <w:t>. C</w:t>
      </w:r>
      <w:r w:rsidR="00EA5124">
        <w:t>reate a new logical attribute “</w:t>
      </w:r>
      <w:r w:rsidR="00366277">
        <w:t xml:space="preserve">LA_GUI_MATDESCRIPTION”. </w:t>
      </w:r>
    </w:p>
    <w:p w14:paraId="729E0169" w14:textId="01CAE09F" w:rsidR="00D45DD0" w:rsidRDefault="000313E9" w:rsidP="00805561">
      <w:pPr>
        <w:pStyle w:val="ListParagraph"/>
        <w:numPr>
          <w:ilvl w:val="0"/>
          <w:numId w:val="11"/>
        </w:numPr>
      </w:pPr>
      <w:r>
        <w:t>Navigate into details for</w:t>
      </w:r>
      <w:r w:rsidR="00366277">
        <w:t xml:space="preserve"> the </w:t>
      </w:r>
      <w:r w:rsidR="004E5D91">
        <w:t xml:space="preserve">new attribute, and in </w:t>
      </w:r>
      <w:r>
        <w:t>“</w:t>
      </w:r>
      <w:r w:rsidR="004E5D91">
        <w:t>Technical Mapping</w:t>
      </w:r>
      <w:r>
        <w:t>”</w:t>
      </w:r>
      <w:r w:rsidR="004E5D91">
        <w:t xml:space="preserve">, maintain </w:t>
      </w:r>
      <w:r w:rsidR="00136CC9">
        <w:t>t</w:t>
      </w:r>
      <w:r w:rsidR="004E5D91">
        <w:t xml:space="preserve">able MAKT and Field MAKTX. </w:t>
      </w:r>
      <w:r w:rsidR="00805561">
        <w:t xml:space="preserve"> A</w:t>
      </w:r>
      <w:r w:rsidR="00D45DD0">
        <w:t xml:space="preserve">dd a manual entry in the section SAP GUI (Module Pool) with Program name SAPLMGD1; Screen Number </w:t>
      </w:r>
      <w:r w:rsidR="002A6F1B">
        <w:t>1002</w:t>
      </w:r>
      <w:r w:rsidR="00D45DD0">
        <w:t>; Screen Field MA</w:t>
      </w:r>
      <w:r w:rsidR="002A6F1B">
        <w:t>KT-MATKL</w:t>
      </w:r>
      <w:r w:rsidR="00AB5532">
        <w:t>.</w:t>
      </w:r>
    </w:p>
    <w:p w14:paraId="7A2D446C" w14:textId="4905CA9D" w:rsidR="00D94318" w:rsidRDefault="00D94318" w:rsidP="003F2B9C">
      <w:pPr>
        <w:pStyle w:val="ListParagraph"/>
        <w:numPr>
          <w:ilvl w:val="0"/>
          <w:numId w:val="11"/>
        </w:numPr>
      </w:pPr>
      <w:r>
        <w:t>In tab “Context Attributes”, add a new entry</w:t>
      </w:r>
      <w:r w:rsidR="00697450">
        <w:t xml:space="preserve">, choose “existing” and select the attribute for material group, “LA_GUI_MATGRP”. </w:t>
      </w:r>
      <w:r w:rsidR="00136CC9">
        <w:t xml:space="preserve">This makes the values of material groups available later in policy definition. </w:t>
      </w:r>
    </w:p>
    <w:p w14:paraId="1CDBEB67" w14:textId="319C0202" w:rsidR="0023128F" w:rsidRDefault="0023128F" w:rsidP="003F2B9C">
      <w:pPr>
        <w:pStyle w:val="ListParagraph"/>
        <w:numPr>
          <w:ilvl w:val="0"/>
          <w:numId w:val="11"/>
        </w:numPr>
      </w:pPr>
      <w:r>
        <w:t>In tab “Additional attributes”, assign the value range VR_</w:t>
      </w:r>
      <w:r w:rsidR="00786D6E">
        <w:t>SENSITIVE_MAT_GROUPS</w:t>
      </w:r>
      <w:r w:rsidR="001E59BE">
        <w:t xml:space="preserve"> to make them available during policy definition. </w:t>
      </w:r>
    </w:p>
    <w:p w14:paraId="556E4765" w14:textId="5DA32AEC" w:rsidR="00086697" w:rsidRDefault="00086697" w:rsidP="003F2B9C">
      <w:pPr>
        <w:pStyle w:val="ListParagraph"/>
        <w:numPr>
          <w:ilvl w:val="0"/>
          <w:numId w:val="11"/>
        </w:numPr>
      </w:pPr>
      <w:r>
        <w:t xml:space="preserve">Navigate </w:t>
      </w:r>
      <w:r w:rsidR="001E59BE">
        <w:t xml:space="preserve">back to the Fiori Home screen and enter the </w:t>
      </w:r>
      <w:r>
        <w:t>app “</w:t>
      </w:r>
      <w:r w:rsidR="001E59BE">
        <w:t>M</w:t>
      </w:r>
      <w:r>
        <w:t xml:space="preserve">anage </w:t>
      </w:r>
      <w:r w:rsidR="0002165D">
        <w:t>ABAC Policies”</w:t>
      </w:r>
      <w:r w:rsidR="001E59BE">
        <w:t xml:space="preserve">. Here, </w:t>
      </w:r>
      <w:proofErr w:type="gramStart"/>
      <w:r w:rsidR="0002165D">
        <w:t>create</w:t>
      </w:r>
      <w:proofErr w:type="gramEnd"/>
      <w:r w:rsidR="0002165D">
        <w:t xml:space="preserve"> a new policy “</w:t>
      </w:r>
      <w:r w:rsidR="0038465A" w:rsidRPr="0038465A">
        <w:t>POL_GUI_M</w:t>
      </w:r>
      <w:r w:rsidR="00317EBC">
        <w:t>A</w:t>
      </w:r>
      <w:r w:rsidR="0038465A" w:rsidRPr="0038465A">
        <w:t>SK_MTDSC</w:t>
      </w:r>
      <w:r w:rsidR="0038465A">
        <w:t xml:space="preserve">”. </w:t>
      </w:r>
    </w:p>
    <w:p w14:paraId="3ED3D97C" w14:textId="32FC2B52" w:rsidR="0038465A" w:rsidRDefault="0038465A" w:rsidP="003F2B9C">
      <w:pPr>
        <w:pStyle w:val="ListParagraph"/>
        <w:numPr>
          <w:ilvl w:val="0"/>
          <w:numId w:val="11"/>
        </w:numPr>
      </w:pPr>
      <w:r>
        <w:t xml:space="preserve">Return to the “Manage sensitive attributes” app, </w:t>
      </w:r>
      <w:r w:rsidR="00531965">
        <w:t xml:space="preserve">enter your </w:t>
      </w:r>
      <w:r w:rsidR="00E16A4D">
        <w:t>attribute LA_GUI_MATDESCRIPTION</w:t>
      </w:r>
      <w:r w:rsidR="0058575C">
        <w:t xml:space="preserve"> and </w:t>
      </w:r>
      <w:r w:rsidR="00E16A4D">
        <w:t>go to “Configuration”</w:t>
      </w:r>
      <w:r w:rsidR="0058575C">
        <w:t xml:space="preserve">. Switch to edit mode, </w:t>
      </w:r>
      <w:r w:rsidR="00A36439">
        <w:t xml:space="preserve">enable masking and </w:t>
      </w:r>
      <w:r w:rsidR="00AF7090">
        <w:t xml:space="preserve">assign </w:t>
      </w:r>
      <w:r w:rsidR="001D2462">
        <w:t xml:space="preserve">your new </w:t>
      </w:r>
      <w:r w:rsidR="00531965">
        <w:t>policy</w:t>
      </w:r>
      <w:r w:rsidR="001D2462">
        <w:t xml:space="preserve"> POL_GUI_MAS</w:t>
      </w:r>
      <w:r w:rsidR="00143109">
        <w:t>K</w:t>
      </w:r>
      <w:r w:rsidR="001D2462">
        <w:t>_MTDSC</w:t>
      </w:r>
      <w:r w:rsidR="00942B82">
        <w:t>, and save</w:t>
      </w:r>
      <w:r w:rsidR="00AF7090">
        <w:t xml:space="preserve">. </w:t>
      </w:r>
    </w:p>
    <w:p w14:paraId="6AB67539" w14:textId="4B7B52DA" w:rsidR="00AF7090" w:rsidRDefault="00531965" w:rsidP="003F2B9C">
      <w:pPr>
        <w:pStyle w:val="ListParagraph"/>
        <w:numPr>
          <w:ilvl w:val="0"/>
          <w:numId w:val="11"/>
        </w:numPr>
      </w:pPr>
      <w:r>
        <w:t>After saving,</w:t>
      </w:r>
      <w:r w:rsidR="006076A3">
        <w:t xml:space="preserve"> </w:t>
      </w:r>
      <w:r w:rsidR="000F5BD8">
        <w:t xml:space="preserve">click </w:t>
      </w:r>
      <w:r w:rsidR="006076A3">
        <w:t>on the policy name/link to call policy details.</w:t>
      </w:r>
      <w:r w:rsidR="00942B82">
        <w:t xml:space="preserve"> </w:t>
      </w:r>
      <w:r w:rsidR="00BB70DE">
        <w:t>In the Role section, select “edit”</w:t>
      </w:r>
      <w:r w:rsidR="009D337C">
        <w:t xml:space="preserve">, and </w:t>
      </w:r>
      <w:r w:rsidR="00BB70DE">
        <w:t xml:space="preserve">in the ensuing screen </w:t>
      </w:r>
      <w:r w:rsidR="009D337C">
        <w:t xml:space="preserve">add a new block that you can call </w:t>
      </w:r>
      <w:proofErr w:type="gramStart"/>
      <w:r w:rsidR="009D337C">
        <w:t>e.g.</w:t>
      </w:r>
      <w:proofErr w:type="gramEnd"/>
      <w:r w:rsidR="009D337C">
        <w:t xml:space="preserve"> “</w:t>
      </w:r>
      <w:r w:rsidR="009D337C" w:rsidRPr="009D337C">
        <w:t xml:space="preserve">Mask Mat </w:t>
      </w:r>
      <w:proofErr w:type="spellStart"/>
      <w:r w:rsidR="009D337C" w:rsidRPr="009D337C">
        <w:t>Descr</w:t>
      </w:r>
      <w:proofErr w:type="spellEnd"/>
      <w:r w:rsidR="009D337C" w:rsidRPr="009D337C">
        <w:t xml:space="preserve"> for </w:t>
      </w:r>
      <w:r w:rsidR="00985329" w:rsidRPr="009D337C">
        <w:t>unauthorized</w:t>
      </w:r>
      <w:r w:rsidR="009D337C" w:rsidRPr="009D337C">
        <w:t xml:space="preserve"> users and sensitive mat groups</w:t>
      </w:r>
      <w:r w:rsidR="009D337C">
        <w:t>”</w:t>
      </w:r>
      <w:r w:rsidR="00F12082">
        <w:t xml:space="preserve"> and </w:t>
      </w:r>
      <w:r w:rsidR="000C7614">
        <w:t xml:space="preserve">expand the </w:t>
      </w:r>
      <w:r w:rsidR="00F12082">
        <w:t>policy</w:t>
      </w:r>
      <w:r w:rsidR="000C7614">
        <w:t xml:space="preserve"> and block. </w:t>
      </w:r>
    </w:p>
    <w:p w14:paraId="20C7F4A4" w14:textId="77777777" w:rsidR="0091243F" w:rsidRDefault="00E37AD9" w:rsidP="00F045E3">
      <w:pPr>
        <w:pStyle w:val="ListParagraph"/>
        <w:numPr>
          <w:ilvl w:val="0"/>
          <w:numId w:val="0"/>
        </w:numPr>
        <w:ind w:left="720"/>
      </w:pPr>
      <w:r>
        <w:t xml:space="preserve">No pre-conditions this time around – jump to the rule section immediately. </w:t>
      </w:r>
      <w:r w:rsidR="00C42829">
        <w:t xml:space="preserve">Set up the rule </w:t>
      </w:r>
      <w:r w:rsidR="00DF2C4D">
        <w:t xml:space="preserve">in the following fashion: </w:t>
      </w:r>
      <w:r w:rsidR="00DF2C4D">
        <w:br/>
      </w:r>
      <w:r w:rsidR="00DF2C4D" w:rsidRPr="00DF2C4D">
        <w:rPr>
          <w:noProof/>
        </w:rPr>
        <w:drawing>
          <wp:inline distT="0" distB="0" distL="0" distR="0" wp14:anchorId="1F7E9278" wp14:editId="60396C06">
            <wp:extent cx="1411200" cy="648000"/>
            <wp:effectExtent l="133350" t="133350" r="132080" b="133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11200" cy="648000"/>
                    </a:xfrm>
                    <a:prstGeom prst="rect">
                      <a:avLst/>
                    </a:prstGeom>
                    <a:ln>
                      <a:noFill/>
                    </a:ln>
                    <a:effectLst>
                      <a:outerShdw blurRad="127000" algn="tl" rotWithShape="0">
                        <a:srgbClr val="000000">
                          <a:alpha val="50000"/>
                        </a:srgbClr>
                      </a:outerShdw>
                    </a:effectLst>
                  </pic:spPr>
                </pic:pic>
              </a:graphicData>
            </a:graphic>
          </wp:inline>
        </w:drawing>
      </w:r>
      <w:r w:rsidR="00DF2C4D">
        <w:br/>
      </w:r>
      <w:r w:rsidR="0091243F">
        <w:t xml:space="preserve">Hints: </w:t>
      </w:r>
    </w:p>
    <w:p w14:paraId="385461A1" w14:textId="77777777" w:rsidR="0091243F" w:rsidRDefault="0022552A" w:rsidP="0091243F">
      <w:pPr>
        <w:pStyle w:val="ListParagraph"/>
        <w:numPr>
          <w:ilvl w:val="1"/>
          <w:numId w:val="2"/>
        </w:numPr>
      </w:pPr>
      <w:r>
        <w:t>You will find the term/attribute PFCG_ROLE in the Left Side section “Env</w:t>
      </w:r>
      <w:r w:rsidR="00BF4F72">
        <w:t xml:space="preserve"> V</w:t>
      </w:r>
      <w:r>
        <w:t>ariab</w:t>
      </w:r>
      <w:r w:rsidR="00985329">
        <w:t>l</w:t>
      </w:r>
      <w:r>
        <w:t>e</w:t>
      </w:r>
      <w:r w:rsidR="007944FE">
        <w:t>”</w:t>
      </w:r>
      <w:r w:rsidR="00A360B5">
        <w:t>.</w:t>
      </w:r>
    </w:p>
    <w:p w14:paraId="4B82EF02" w14:textId="301BDF5B" w:rsidR="003F2B9C" w:rsidRDefault="00A360B5" w:rsidP="0091243F">
      <w:pPr>
        <w:pStyle w:val="ListParagraph"/>
        <w:numPr>
          <w:ilvl w:val="1"/>
          <w:numId w:val="2"/>
        </w:numPr>
      </w:pPr>
      <w:r>
        <w:t>T</w:t>
      </w:r>
      <w:r w:rsidR="00985329">
        <w:t>he role name</w:t>
      </w:r>
      <w:r w:rsidR="00462479">
        <w:t xml:space="preserve"> has been chosen as a </w:t>
      </w:r>
      <w:r w:rsidR="00985329">
        <w:t xml:space="preserve">constant </w:t>
      </w:r>
      <w:r>
        <w:t>to keep the scenario simple.</w:t>
      </w:r>
      <w:r w:rsidR="00985329">
        <w:t xml:space="preserve"> </w:t>
      </w:r>
    </w:p>
    <w:p w14:paraId="4358DC06" w14:textId="778EE752" w:rsidR="00173A4C" w:rsidRPr="00D632E1" w:rsidRDefault="00173A4C" w:rsidP="0091243F">
      <w:pPr>
        <w:pStyle w:val="ListParagraph"/>
        <w:numPr>
          <w:ilvl w:val="1"/>
          <w:numId w:val="2"/>
        </w:numPr>
      </w:pPr>
      <w:r>
        <w:t xml:space="preserve">The action is selected by a different technical </w:t>
      </w:r>
      <w:proofErr w:type="gramStart"/>
      <w:r>
        <w:t>name</w:t>
      </w:r>
      <w:proofErr w:type="gramEnd"/>
      <w:r>
        <w:t xml:space="preserve"> but you’ll certainly find it. </w:t>
      </w:r>
    </w:p>
    <w:p w14:paraId="3B5B52FF" w14:textId="77777777" w:rsidR="00764F0D" w:rsidRDefault="000412CC" w:rsidP="000412CC">
      <w:pPr>
        <w:pStyle w:val="ListParagraph"/>
        <w:numPr>
          <w:ilvl w:val="0"/>
          <w:numId w:val="11"/>
        </w:numPr>
      </w:pPr>
      <w:r>
        <w:t>Create a new block</w:t>
      </w:r>
      <w:r w:rsidR="00044385">
        <w:t xml:space="preserve"> you could call “</w:t>
      </w:r>
      <w:r w:rsidR="00044385" w:rsidRPr="00044385">
        <w:t xml:space="preserve">Allow </w:t>
      </w:r>
      <w:proofErr w:type="spellStart"/>
      <w:r w:rsidR="00044385" w:rsidRPr="00044385">
        <w:t>RoD</w:t>
      </w:r>
      <w:proofErr w:type="spellEnd"/>
      <w:r w:rsidR="00044385" w:rsidRPr="00044385">
        <w:t xml:space="preserve"> for authorized users</w:t>
      </w:r>
      <w:r w:rsidR="00044385">
        <w:t>”</w:t>
      </w:r>
      <w:r w:rsidR="005A4010">
        <w:t xml:space="preserve"> (all </w:t>
      </w:r>
      <w:r w:rsidR="00DB5360">
        <w:t xml:space="preserve">L1 </w:t>
      </w:r>
      <w:r w:rsidR="005A4010">
        <w:t>non-authorized users were handled in the previous block).</w:t>
      </w:r>
      <w:r w:rsidR="00764F0D">
        <w:t xml:space="preserve"> </w:t>
      </w:r>
      <w:r w:rsidR="00044385">
        <w:t>Again, no pre-condition</w:t>
      </w:r>
      <w:r w:rsidR="005A4010">
        <w:t xml:space="preserve"> is needed. </w:t>
      </w:r>
    </w:p>
    <w:p w14:paraId="153AF75C" w14:textId="4FDEEF04" w:rsidR="00885E19" w:rsidRDefault="005A4010" w:rsidP="000412CC">
      <w:pPr>
        <w:pStyle w:val="ListParagraph"/>
        <w:numPr>
          <w:ilvl w:val="0"/>
          <w:numId w:val="11"/>
        </w:numPr>
      </w:pPr>
      <w:r>
        <w:t xml:space="preserve">In the </w:t>
      </w:r>
      <w:r w:rsidR="006076A3">
        <w:t>“R</w:t>
      </w:r>
      <w:r>
        <w:t>ule</w:t>
      </w:r>
      <w:r w:rsidR="006076A3">
        <w:t>”</w:t>
      </w:r>
      <w:r w:rsidR="00764F0D">
        <w:t xml:space="preserve"> </w:t>
      </w:r>
      <w:proofErr w:type="gramStart"/>
      <w:r w:rsidR="00764F0D">
        <w:t xml:space="preserve">section </w:t>
      </w:r>
      <w:r>
        <w:t>,</w:t>
      </w:r>
      <w:proofErr w:type="gramEnd"/>
      <w:r>
        <w:t xml:space="preserve"> you only </w:t>
      </w:r>
      <w:r w:rsidR="006076A3">
        <w:t>activate the policy to check whether the material group is</w:t>
      </w:r>
      <w:r w:rsidR="00BE43E5">
        <w:t xml:space="preserve"> in the sensitive value range. </w:t>
      </w:r>
      <w:r w:rsidR="006076A3">
        <w:t>For</w:t>
      </w:r>
      <w:r w:rsidR="00DB5360">
        <w:t xml:space="preserve"> that case</w:t>
      </w:r>
      <w:r w:rsidR="006076A3">
        <w:t>,</w:t>
      </w:r>
      <w:r w:rsidR="00DB5360">
        <w:t xml:space="preserve"> maintain the result as “disable edit”, with </w:t>
      </w:r>
      <w:r w:rsidR="00BE43E5">
        <w:t>R</w:t>
      </w:r>
      <w:r w:rsidR="00DB5360">
        <w:t xml:space="preserve">eveal on </w:t>
      </w:r>
      <w:r w:rsidR="00BE43E5">
        <w:t>D</w:t>
      </w:r>
      <w:r w:rsidR="00DB5360">
        <w:t xml:space="preserve">emand being </w:t>
      </w:r>
      <w:r w:rsidR="00764F0D">
        <w:t xml:space="preserve">active with </w:t>
      </w:r>
      <w:proofErr w:type="spellStart"/>
      <w:r w:rsidR="00764F0D">
        <w:t>self service</w:t>
      </w:r>
      <w:proofErr w:type="spellEnd"/>
      <w:r w:rsidR="00DB5360">
        <w:t xml:space="preserve"> (so L2 and L3 users can get the value when they need access). </w:t>
      </w:r>
      <w:r w:rsidR="000331AB">
        <w:t xml:space="preserve">Field Access Trace </w:t>
      </w:r>
      <w:r w:rsidR="00095F25">
        <w:t>will not be considered, choose any value here.</w:t>
      </w:r>
      <w:r w:rsidR="004A688D">
        <w:br/>
      </w:r>
      <w:r w:rsidR="004A688D" w:rsidRPr="004A688D">
        <w:rPr>
          <w:noProof/>
        </w:rPr>
        <w:drawing>
          <wp:inline distT="0" distB="0" distL="0" distR="0" wp14:anchorId="62F341E7" wp14:editId="15F20AB5">
            <wp:extent cx="3016800" cy="435600"/>
            <wp:effectExtent l="133350" t="133350" r="127000" b="136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016800" cy="435600"/>
                    </a:xfrm>
                    <a:prstGeom prst="rect">
                      <a:avLst/>
                    </a:prstGeom>
                    <a:ln>
                      <a:noFill/>
                    </a:ln>
                    <a:effectLst>
                      <a:outerShdw blurRad="127000" algn="tl" rotWithShape="0">
                        <a:srgbClr val="000000">
                          <a:alpha val="50000"/>
                        </a:srgbClr>
                      </a:outerShdw>
                    </a:effectLst>
                  </pic:spPr>
                </pic:pic>
              </a:graphicData>
            </a:graphic>
          </wp:inline>
        </w:drawing>
      </w:r>
    </w:p>
    <w:p w14:paraId="44AA5AD6" w14:textId="4ECD2466" w:rsidR="004A688D" w:rsidRDefault="008A2474" w:rsidP="000412CC">
      <w:pPr>
        <w:pStyle w:val="ListParagraph"/>
        <w:numPr>
          <w:ilvl w:val="0"/>
          <w:numId w:val="11"/>
        </w:numPr>
      </w:pPr>
      <w:r>
        <w:t xml:space="preserve">Last, maintain the </w:t>
      </w:r>
      <w:r w:rsidR="00BE43E5">
        <w:t>“</w:t>
      </w:r>
      <w:r>
        <w:t>Default Result</w:t>
      </w:r>
      <w:r w:rsidR="00BE43E5">
        <w:t>”</w:t>
      </w:r>
      <w:r>
        <w:t xml:space="preserve"> in </w:t>
      </w:r>
      <w:r w:rsidR="008B25D3">
        <w:t xml:space="preserve">the fashion you’d like </w:t>
      </w:r>
      <w:r w:rsidR="00E7715E">
        <w:t xml:space="preserve">authorized personnel to see the </w:t>
      </w:r>
      <w:r w:rsidR="008B25D3">
        <w:t xml:space="preserve">material description </w:t>
      </w:r>
      <w:r w:rsidR="00E7715E">
        <w:t>– masked, display-only, removed; with or without Reveal on Demand option</w:t>
      </w:r>
      <w:r w:rsidR="0002149F">
        <w:t xml:space="preserve"> and any Field Access Trace option.</w:t>
      </w:r>
    </w:p>
    <w:p w14:paraId="0F47AA8E" w14:textId="24A9BDD7" w:rsidR="00C52A02" w:rsidRDefault="00C52A02" w:rsidP="000412CC">
      <w:pPr>
        <w:pStyle w:val="ListParagraph"/>
        <w:numPr>
          <w:ilvl w:val="0"/>
          <w:numId w:val="11"/>
        </w:numPr>
      </w:pPr>
      <w:r>
        <w:t>Save the policy, check for errors, and generate.</w:t>
      </w:r>
    </w:p>
    <w:p w14:paraId="03101BB9" w14:textId="51F00332" w:rsidR="001214C6" w:rsidRPr="001214C6" w:rsidRDefault="00BE43E5" w:rsidP="001214C6">
      <w:pPr>
        <w:pStyle w:val="ListParagraph"/>
        <w:numPr>
          <w:ilvl w:val="0"/>
          <w:numId w:val="11"/>
        </w:numPr>
      </w:pPr>
      <w:r>
        <w:rPr>
          <w:noProof/>
        </w:rPr>
        <mc:AlternateContent>
          <mc:Choice Requires="wpi">
            <w:drawing>
              <wp:anchor distT="0" distB="0" distL="114300" distR="114300" simplePos="0" relativeHeight="251780608" behindDoc="0" locked="1" layoutInCell="1" allowOverlap="1" wp14:anchorId="3D4D5A1F" wp14:editId="01918425">
                <wp:simplePos x="0" y="0"/>
                <wp:positionH relativeFrom="column">
                  <wp:posOffset>5064113</wp:posOffset>
                </wp:positionH>
                <wp:positionV relativeFrom="paragraph">
                  <wp:posOffset>699681</wp:posOffset>
                </wp:positionV>
                <wp:extent cx="253992" cy="226800"/>
                <wp:effectExtent l="38100" t="38100" r="0" b="59055"/>
                <wp:wrapNone/>
                <wp:docPr id="363" name="Ink 363"/>
                <wp:cNvGraphicFramePr/>
                <a:graphic xmlns:a="http://schemas.openxmlformats.org/drawingml/2006/main">
                  <a:graphicData uri="http://schemas.microsoft.com/office/word/2010/wordprocessingInk">
                    <w14:contentPart bwMode="auto" r:id="rId170">
                      <w14:nvContentPartPr>
                        <w14:cNvContentPartPr/>
                      </w14:nvContentPartPr>
                      <w14:xfrm>
                        <a:off x="0" y="0"/>
                        <a:ext cx="253992" cy="226800"/>
                      </w14:xfrm>
                    </w14:contentPart>
                  </a:graphicData>
                </a:graphic>
                <wp14:sizeRelH relativeFrom="margin">
                  <wp14:pctWidth>0</wp14:pctWidth>
                </wp14:sizeRelH>
                <wp14:sizeRelV relativeFrom="margin">
                  <wp14:pctHeight>0</wp14:pctHeight>
                </wp14:sizeRelV>
              </wp:anchor>
            </w:drawing>
          </mc:Choice>
          <mc:Fallback>
            <w:pict>
              <v:shape w14:anchorId="2DCA8ADF" id="Ink 363" o:spid="_x0000_s1026" type="#_x0000_t75" style="position:absolute;margin-left:398.05pt;margin-top:54.4pt;width:21.45pt;height:19.2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">
                <v:imagedata r:id="rId171" o:title=""/>
                <w10:anchorlock/>
              </v:shape>
            </w:pict>
          </mc:Fallback>
        </mc:AlternateContent>
      </w:r>
      <w:r w:rsidR="00ED6BB7">
        <w:t xml:space="preserve">Navigate back to the “Manage Sensitive Attribute” </w:t>
      </w:r>
      <w:r w:rsidR="001214C6">
        <w:t xml:space="preserve">overview/list view. Here, </w:t>
      </w:r>
      <w:proofErr w:type="gramStart"/>
      <w:r w:rsidR="00D225E1">
        <w:t>choose</w:t>
      </w:r>
      <w:proofErr w:type="gramEnd"/>
      <w:r w:rsidR="001214C6">
        <w:t xml:space="preserve"> the functional button to </w:t>
      </w:r>
      <w:r w:rsidR="008F2AAF">
        <w:t>“Generate program”</w:t>
      </w:r>
      <w:r w:rsidR="00D225E1">
        <w:t xml:space="preserve"> and </w:t>
      </w:r>
      <w:r w:rsidR="007E3006">
        <w:t xml:space="preserve">press execute to start the </w:t>
      </w:r>
      <w:r w:rsidR="00D225E1">
        <w:t>process.</w:t>
      </w:r>
      <w:r w:rsidR="008D443F">
        <w:t xml:space="preserve"> </w:t>
      </w:r>
      <w:r w:rsidR="001214C6">
        <w:br/>
      </w:r>
      <w:r w:rsidR="001214C6" w:rsidRPr="001214C6">
        <w:rPr>
          <w:noProof/>
        </w:rPr>
        <w:drawing>
          <wp:inline distT="0" distB="0" distL="0" distR="0" wp14:anchorId="54746D1E" wp14:editId="4C8F3A15">
            <wp:extent cx="5021580" cy="1729680"/>
            <wp:effectExtent l="133350" t="133350" r="140970" b="13779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28837" cy="1732180"/>
                    </a:xfrm>
                    <a:prstGeom prst="rect">
                      <a:avLst/>
                    </a:prstGeom>
                    <a:ln>
                      <a:noFill/>
                    </a:ln>
                    <a:effectLst>
                      <a:outerShdw blurRad="127000" algn="tl" rotWithShape="0">
                        <a:srgbClr val="000000">
                          <a:alpha val="50000"/>
                        </a:srgbClr>
                      </a:outerShdw>
                    </a:effectLst>
                  </pic:spPr>
                </pic:pic>
              </a:graphicData>
            </a:graphic>
          </wp:inline>
        </w:drawing>
      </w:r>
    </w:p>
    <w:p w14:paraId="0E9C07C8" w14:textId="5744E56E" w:rsidR="00885E19" w:rsidRPr="00D632E1" w:rsidRDefault="008D443F" w:rsidP="00885E19">
      <w:pPr>
        <w:pStyle w:val="ListParagraph"/>
        <w:numPr>
          <w:ilvl w:val="0"/>
          <w:numId w:val="11"/>
        </w:numPr>
      </w:pPr>
      <w:r>
        <w:t xml:space="preserve">Wait for ca. half a minute before pressing “refresh” and checking that the run was successful. </w:t>
      </w:r>
      <w:r w:rsidR="0059539B">
        <w:t xml:space="preserve">Then close the window. </w:t>
      </w:r>
    </w:p>
    <w:p w14:paraId="12E345AC" w14:textId="7088B3E8" w:rsidR="00885E19" w:rsidRPr="00E74C7E" w:rsidRDefault="001D209C" w:rsidP="00CE34BA">
      <w:pPr>
        <w:pStyle w:val="Heading2"/>
        <w:numPr>
          <w:ilvl w:val="0"/>
          <w:numId w:val="32"/>
        </w:numPr>
        <w:ind w:left="426"/>
      </w:pPr>
      <w:bookmarkStart w:id="189" w:name="_Toc148094873"/>
      <w:r w:rsidRPr="00E74C7E">
        <w:t xml:space="preserve">Test: </w:t>
      </w:r>
      <w:r w:rsidR="00885E19" w:rsidRPr="00E74C7E">
        <w:t>protected business scenario</w:t>
      </w:r>
      <w:bookmarkEnd w:id="189"/>
    </w:p>
    <w:p w14:paraId="33F49770" w14:textId="6E46E4C4" w:rsidR="00885E19" w:rsidRPr="0077211C" w:rsidRDefault="00885E19" w:rsidP="00BE43E5">
      <w:pPr>
        <w:pStyle w:val="ListParagraph"/>
        <w:numPr>
          <w:ilvl w:val="0"/>
          <w:numId w:val="17"/>
        </w:numPr>
      </w:pPr>
      <w:r w:rsidRPr="0077211C">
        <w:t xml:space="preserve">Log into </w:t>
      </w:r>
      <w:r w:rsidR="0059539B" w:rsidRPr="0077211C">
        <w:t xml:space="preserve">two </w:t>
      </w:r>
      <w:r w:rsidRPr="0077211C">
        <w:t xml:space="preserve">SAP GUI </w:t>
      </w:r>
      <w:r w:rsidR="0059539B" w:rsidRPr="0077211C">
        <w:t xml:space="preserve">instances </w:t>
      </w:r>
      <w:r w:rsidRPr="0077211C">
        <w:t xml:space="preserve">with both AMYERS and BCOLLINS. </w:t>
      </w:r>
      <w:r w:rsidR="0059539B" w:rsidRPr="0077211C">
        <w:t>You might put the two windows side by side into your screen</w:t>
      </w:r>
      <w:r w:rsidR="002759D8">
        <w:t xml:space="preserve"> again</w:t>
      </w:r>
      <w:r w:rsidR="0059539B" w:rsidRPr="0077211C">
        <w:t xml:space="preserve">. </w:t>
      </w:r>
    </w:p>
    <w:p w14:paraId="49626B82" w14:textId="6C26FE0C" w:rsidR="00885E19" w:rsidRDefault="00885E19" w:rsidP="00BE43E5">
      <w:pPr>
        <w:pStyle w:val="ListParagraph"/>
        <w:numPr>
          <w:ilvl w:val="0"/>
          <w:numId w:val="17"/>
        </w:numPr>
      </w:pPr>
      <w:r w:rsidRPr="00D632E1">
        <w:t>With</w:t>
      </w:r>
      <w:r w:rsidR="001B67F0">
        <w:t xml:space="preserve"> both users</w:t>
      </w:r>
      <w:r w:rsidRPr="00D632E1">
        <w:t xml:space="preserve">, call transaction MM02, start typing a material number CS-A1 and pick any </w:t>
      </w:r>
      <w:r w:rsidR="00B30741">
        <w:t xml:space="preserve">material </w:t>
      </w:r>
      <w:r w:rsidR="001B67F0">
        <w:t xml:space="preserve">from the </w:t>
      </w:r>
      <w:proofErr w:type="gramStart"/>
      <w:r w:rsidR="001B67F0">
        <w:t>list</w:t>
      </w:r>
      <w:proofErr w:type="gramEnd"/>
      <w:r w:rsidR="001B67F0">
        <w:t xml:space="preserve"> which </w:t>
      </w:r>
      <w:r w:rsidR="00B30741">
        <w:t xml:space="preserve">is </w:t>
      </w:r>
      <w:r w:rsidR="001B67F0">
        <w:t>not sensitive</w:t>
      </w:r>
      <w:r w:rsidR="00B30741">
        <w:t>, e.g. CS-A1-X100-02, -03, 04, 06, 07</w:t>
      </w:r>
      <w:r w:rsidR="00FC3B3E">
        <w:t xml:space="preserve">…. Compare the results </w:t>
      </w:r>
      <w:r w:rsidR="0026586D">
        <w:t>–</w:t>
      </w:r>
      <w:r w:rsidR="00FC3B3E">
        <w:t xml:space="preserve"> </w:t>
      </w:r>
      <w:r w:rsidR="0026586D">
        <w:t xml:space="preserve">the fields for description and material group are identically open for both users. </w:t>
      </w:r>
    </w:p>
    <w:p w14:paraId="2EED0899" w14:textId="24F4B9A1" w:rsidR="0026586D" w:rsidRDefault="0026586D" w:rsidP="00BE43E5">
      <w:pPr>
        <w:pStyle w:val="ListParagraph"/>
        <w:numPr>
          <w:ilvl w:val="0"/>
          <w:numId w:val="17"/>
        </w:numPr>
      </w:pPr>
      <w:r>
        <w:t xml:space="preserve">Now, call </w:t>
      </w:r>
      <w:r w:rsidR="004B1A76">
        <w:t xml:space="preserve">two materials which are recognized as sensitive, </w:t>
      </w:r>
      <w:r w:rsidR="00290184">
        <w:t>e.g.</w:t>
      </w:r>
      <w:r w:rsidR="004B1A76">
        <w:t xml:space="preserve"> CS-A1-X100</w:t>
      </w:r>
      <w:proofErr w:type="gramStart"/>
      <w:r w:rsidR="004B1A76">
        <w:t>, .</w:t>
      </w:r>
      <w:proofErr w:type="gramEnd"/>
      <w:r w:rsidR="004B1A76">
        <w:t xml:space="preserve"> CS-A1-X100-01, and CS-A1-X100-05.</w:t>
      </w:r>
      <w:r w:rsidR="00657BBD">
        <w:t xml:space="preserve"> When comparing, you should see that both description and material group fields are masked out for BCOLLINS, </w:t>
      </w:r>
      <w:r w:rsidR="00D36302">
        <w:t xml:space="preserve">where AMYERS </w:t>
      </w:r>
      <w:r w:rsidR="003065B5">
        <w:t xml:space="preserve">sees the description in </w:t>
      </w:r>
      <w:proofErr w:type="gramStart"/>
      <w:r w:rsidR="003065B5">
        <w:t>clear</w:t>
      </w:r>
      <w:proofErr w:type="gramEnd"/>
      <w:r w:rsidR="003065B5">
        <w:t xml:space="preserve"> but the field is greyed out (disabled for editing). </w:t>
      </w:r>
    </w:p>
    <w:p w14:paraId="6747057E" w14:textId="77777777" w:rsidR="00290184" w:rsidRDefault="008772EF" w:rsidP="00BE43E5">
      <w:pPr>
        <w:pStyle w:val="ListParagraph"/>
        <w:numPr>
          <w:ilvl w:val="0"/>
          <w:numId w:val="17"/>
        </w:numPr>
      </w:pPr>
      <w:r>
        <w:t>For AMYERS, trigger the R</w:t>
      </w:r>
      <w:r w:rsidR="003065B5">
        <w:t xml:space="preserve">eveal on </w:t>
      </w:r>
      <w:r>
        <w:t>D</w:t>
      </w:r>
      <w:r w:rsidR="003065B5">
        <w:t xml:space="preserve">emand </w:t>
      </w:r>
      <w:r>
        <w:t xml:space="preserve">from header </w:t>
      </w:r>
      <w:r>
        <w:sym w:font="Wingdings" w:char="F0E0"/>
      </w:r>
      <w:r>
        <w:t xml:space="preserve"> Helps </w:t>
      </w:r>
      <w:r>
        <w:sym w:font="Wingdings" w:char="F0E0"/>
      </w:r>
      <w:r>
        <w:t xml:space="preserve">”Reveal On”. In the </w:t>
      </w:r>
      <w:r w:rsidR="000D47A9">
        <w:t>following screen, indicate which of the available fields you need to see, press next, confirm</w:t>
      </w:r>
      <w:r w:rsidR="00BC0AB6">
        <w:t xml:space="preserve"> the next screen with next, and in the Enter Reason screen, indicate the reason code and a free text explanation why the </w:t>
      </w:r>
      <w:proofErr w:type="spellStart"/>
      <w:r w:rsidR="00BC0AB6">
        <w:t>RoD</w:t>
      </w:r>
      <w:proofErr w:type="spellEnd"/>
      <w:r w:rsidR="00BC0AB6">
        <w:t xml:space="preserve"> is needed.</w:t>
      </w:r>
      <w:r w:rsidR="004564FC">
        <w:t xml:space="preserve"> </w:t>
      </w:r>
    </w:p>
    <w:p w14:paraId="06CFF658" w14:textId="2AF72B5B" w:rsidR="00A80931" w:rsidRDefault="004564FC" w:rsidP="00290184">
      <w:pPr>
        <w:pStyle w:val="ListParagraph"/>
        <w:numPr>
          <w:ilvl w:val="0"/>
          <w:numId w:val="0"/>
        </w:numPr>
        <w:ind w:left="720"/>
      </w:pPr>
      <w:r>
        <w:t>You will receive a summary that access to the requested field(s) was self-approved</w:t>
      </w:r>
      <w:r w:rsidR="002465BB">
        <w:t xml:space="preserve">, and then the revealed fields are displayed. Note that material group field is still masked; in </w:t>
      </w:r>
      <w:r w:rsidR="000D28F0">
        <w:t xml:space="preserve">a </w:t>
      </w:r>
      <w:proofErr w:type="gramStart"/>
      <w:r w:rsidR="000D28F0">
        <w:t>real life</w:t>
      </w:r>
      <w:proofErr w:type="gramEnd"/>
      <w:r w:rsidR="000D28F0">
        <w:t xml:space="preserve"> scenario, you might give access to a super user, or allow a reveal on demand with a</w:t>
      </w:r>
      <w:r w:rsidR="00384CDF">
        <w:t xml:space="preserve">nother responsible user required to approve a workflow to access the field. </w:t>
      </w:r>
    </w:p>
    <w:p w14:paraId="0D487EA5" w14:textId="244920B9" w:rsidR="008772EF" w:rsidRDefault="00A80931" w:rsidP="00A80931">
      <w:pPr>
        <w:pStyle w:val="ListParagraph"/>
        <w:numPr>
          <w:ilvl w:val="0"/>
          <w:numId w:val="0"/>
        </w:numPr>
        <w:ind w:left="720"/>
      </w:pPr>
      <w:r>
        <w:t xml:space="preserve">Nevertheless – this </w:t>
      </w:r>
      <w:proofErr w:type="spellStart"/>
      <w:r>
        <w:t>RoD</w:t>
      </w:r>
      <w:proofErr w:type="spellEnd"/>
      <w:r w:rsidR="00976629">
        <w:t xml:space="preserve"> procedure is logged in the background</w:t>
      </w:r>
      <w:r>
        <w:t xml:space="preserve">, and visible as </w:t>
      </w:r>
      <w:r w:rsidR="00976629">
        <w:t>well with UIDP Logging</w:t>
      </w:r>
      <w:r w:rsidR="00773AE8">
        <w:t xml:space="preserve">. </w:t>
      </w:r>
      <w:r w:rsidR="008772EF">
        <w:br/>
      </w:r>
      <w:r w:rsidR="008772EF" w:rsidRPr="008772EF">
        <w:rPr>
          <w:noProof/>
        </w:rPr>
        <w:drawing>
          <wp:inline distT="0" distB="0" distL="0" distR="0" wp14:anchorId="56A79ECF" wp14:editId="2AF1EA09">
            <wp:extent cx="3884400" cy="1695600"/>
            <wp:effectExtent l="133350" t="133350" r="135255" b="133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84400" cy="1695600"/>
                    </a:xfrm>
                    <a:prstGeom prst="rect">
                      <a:avLst/>
                    </a:prstGeom>
                    <a:ln>
                      <a:noFill/>
                    </a:ln>
                    <a:effectLst>
                      <a:outerShdw blurRad="127000" algn="tl" rotWithShape="0">
                        <a:srgbClr val="000000">
                          <a:alpha val="50000"/>
                        </a:srgbClr>
                      </a:outerShdw>
                    </a:effectLst>
                  </pic:spPr>
                </pic:pic>
              </a:graphicData>
            </a:graphic>
          </wp:inline>
        </w:drawing>
      </w:r>
    </w:p>
    <w:p w14:paraId="32A26BC6" w14:textId="465AF39D" w:rsidR="003065B5" w:rsidRDefault="008772EF" w:rsidP="00BE43E5">
      <w:pPr>
        <w:pStyle w:val="ListParagraph"/>
        <w:numPr>
          <w:ilvl w:val="0"/>
          <w:numId w:val="17"/>
        </w:numPr>
      </w:pPr>
      <w:r>
        <w:t xml:space="preserve">If you do the same for BCOLLINS, there is no system response as there is no field with possible reveal </w:t>
      </w:r>
      <w:proofErr w:type="gramStart"/>
      <w:r>
        <w:t>functionality</w:t>
      </w:r>
      <w:r w:rsidR="00917EA2">
        <w:t>;</w:t>
      </w:r>
      <w:proofErr w:type="gramEnd"/>
      <w:r w:rsidR="00917EA2">
        <w:t xml:space="preserve"> unless </w:t>
      </w:r>
      <w:r w:rsidR="0062717F">
        <w:t xml:space="preserve">for materials of non-sensitive material groups and </w:t>
      </w:r>
      <w:r w:rsidR="00917EA2">
        <w:t xml:space="preserve">you’ve allowed </w:t>
      </w:r>
      <w:proofErr w:type="spellStart"/>
      <w:r w:rsidR="00917EA2">
        <w:t>RoD</w:t>
      </w:r>
      <w:proofErr w:type="spellEnd"/>
      <w:r w:rsidR="00917EA2">
        <w:t xml:space="preserve"> </w:t>
      </w:r>
      <w:r w:rsidR="0062717F">
        <w:t>as the default result</w:t>
      </w:r>
      <w:r>
        <w:t xml:space="preserve">. </w:t>
      </w:r>
    </w:p>
    <w:p w14:paraId="68BFC16E" w14:textId="77777777" w:rsidR="00803814" w:rsidRDefault="00803814" w:rsidP="00803814">
      <w:pPr>
        <w:sectPr w:rsidR="00803814" w:rsidSect="00243216">
          <w:pgSz w:w="11906" w:h="16838"/>
          <w:pgMar w:top="1440" w:right="1440" w:bottom="1843" w:left="1440" w:header="708" w:footer="816" w:gutter="0"/>
          <w:cols w:space="708"/>
          <w:titlePg/>
          <w:docGrid w:linePitch="360"/>
        </w:sectPr>
      </w:pPr>
    </w:p>
    <w:p w14:paraId="1AEE1B29" w14:textId="558BA181" w:rsidR="00803814" w:rsidRDefault="00803814" w:rsidP="00803814"/>
    <w:p w14:paraId="74118D25" w14:textId="08347FCB" w:rsidR="004F2C4F" w:rsidRPr="00CA297C" w:rsidRDefault="004F2C4F" w:rsidP="00843945">
      <w:pPr>
        <w:pStyle w:val="Heading1"/>
        <w:numPr>
          <w:ilvl w:val="0"/>
          <w:numId w:val="24"/>
        </w:numPr>
        <w:ind w:left="426" w:hanging="426"/>
        <w:rPr>
          <w:u w:val="single"/>
        </w:rPr>
      </w:pPr>
      <w:bookmarkStart w:id="190" w:name="_Toc148094874"/>
      <w:r w:rsidRPr="00CA297C">
        <w:rPr>
          <w:u w:val="single"/>
        </w:rPr>
        <w:t xml:space="preserve">Part 3: Policy based data blocking </w:t>
      </w:r>
      <w:proofErr w:type="gramStart"/>
      <w:r w:rsidRPr="00CA297C">
        <w:rPr>
          <w:u w:val="single"/>
        </w:rPr>
        <w:t>scenario</w:t>
      </w:r>
      <w:bookmarkEnd w:id="190"/>
      <w:proofErr w:type="gramEnd"/>
    </w:p>
    <w:p w14:paraId="6060C5D7" w14:textId="062E4EE6" w:rsidR="004F2C4F" w:rsidRPr="00E74C7E" w:rsidRDefault="004F2C4F" w:rsidP="00CE34BA">
      <w:pPr>
        <w:pStyle w:val="Heading2"/>
        <w:numPr>
          <w:ilvl w:val="0"/>
          <w:numId w:val="33"/>
        </w:numPr>
        <w:ind w:left="426"/>
      </w:pPr>
      <w:bookmarkStart w:id="191" w:name="_Toc148094875"/>
      <w:r w:rsidRPr="00E74C7E">
        <w:t>Overview and business scenario</w:t>
      </w:r>
      <w:bookmarkEnd w:id="191"/>
    </w:p>
    <w:p w14:paraId="2134724C" w14:textId="0F546116" w:rsidR="004F2C4F" w:rsidRPr="00D632E1" w:rsidRDefault="006B26E9" w:rsidP="00211892">
      <w:pPr>
        <w:rPr>
          <w:lang w:val="en-US"/>
        </w:rPr>
      </w:pPr>
      <w:r>
        <w:rPr>
          <w:lang w:val="en-US"/>
        </w:rPr>
        <w:t xml:space="preserve">In a final step, we will determine that </w:t>
      </w:r>
      <w:r w:rsidR="00BB7D36">
        <w:rPr>
          <w:lang w:val="en-US"/>
        </w:rPr>
        <w:t xml:space="preserve">the BOM header material </w:t>
      </w:r>
      <w:r w:rsidR="00DF2E84" w:rsidRPr="00DF2E84">
        <w:rPr>
          <w:lang w:val="en-US"/>
        </w:rPr>
        <w:t>CS-A1-X100</w:t>
      </w:r>
      <w:r w:rsidR="00DF2E84">
        <w:rPr>
          <w:lang w:val="en-US"/>
        </w:rPr>
        <w:t xml:space="preserve"> </w:t>
      </w:r>
      <w:r w:rsidR="00BB7D36">
        <w:rPr>
          <w:lang w:val="en-US"/>
        </w:rPr>
        <w:t xml:space="preserve">is </w:t>
      </w:r>
      <w:r w:rsidR="00DF2E84">
        <w:rPr>
          <w:lang w:val="en-US"/>
        </w:rPr>
        <w:t xml:space="preserve">even more sensitive; and must be available only </w:t>
      </w:r>
      <w:r w:rsidR="00BB7D36">
        <w:rPr>
          <w:lang w:val="en-US"/>
        </w:rPr>
        <w:t>to</w:t>
      </w:r>
      <w:r w:rsidR="00BF680C">
        <w:rPr>
          <w:lang w:val="en-US"/>
        </w:rPr>
        <w:t xml:space="preserve"> users with highest level clearance, in this case </w:t>
      </w:r>
      <w:r w:rsidR="00AF7273">
        <w:rPr>
          <w:lang w:val="en-US"/>
        </w:rPr>
        <w:t>Aubrey Myers – all other users shall be blocked from accessing the C</w:t>
      </w:r>
      <w:r w:rsidR="009D2EFD">
        <w:rPr>
          <w:lang w:val="en-US"/>
        </w:rPr>
        <w:t>S-A1-X100</w:t>
      </w:r>
      <w:r w:rsidR="00370970">
        <w:rPr>
          <w:lang w:val="en-US"/>
        </w:rPr>
        <w:t xml:space="preserve"> material data. </w:t>
      </w:r>
    </w:p>
    <w:p w14:paraId="0AF2C242" w14:textId="0999EC57" w:rsidR="004F2C4F" w:rsidRPr="00E74C7E" w:rsidRDefault="004F2C4F" w:rsidP="00CE34BA">
      <w:pPr>
        <w:pStyle w:val="Heading2"/>
        <w:numPr>
          <w:ilvl w:val="0"/>
          <w:numId w:val="33"/>
        </w:numPr>
        <w:ind w:left="426"/>
      </w:pPr>
      <w:bookmarkStart w:id="192" w:name="_Toc148094876"/>
      <w:r w:rsidRPr="00E74C7E">
        <w:t>Configuration steps</w:t>
      </w:r>
      <w:bookmarkEnd w:id="192"/>
    </w:p>
    <w:p w14:paraId="44BC681C" w14:textId="700A054F" w:rsidR="004F2C4F" w:rsidRPr="00370970" w:rsidRDefault="004F2C4F" w:rsidP="00370970">
      <w:pPr>
        <w:pStyle w:val="ListParagraph"/>
        <w:numPr>
          <w:ilvl w:val="0"/>
          <w:numId w:val="12"/>
        </w:numPr>
      </w:pPr>
      <w:r w:rsidRPr="00370970">
        <w:t>Create a new Logical Attribute called “LA_GUI_MATNR”.</w:t>
      </w:r>
    </w:p>
    <w:p w14:paraId="442F5A2E" w14:textId="7050D3F0" w:rsidR="00723583" w:rsidRPr="00D632E1" w:rsidRDefault="004F2C4F" w:rsidP="0082334A">
      <w:pPr>
        <w:pStyle w:val="ListParagraph"/>
        <w:numPr>
          <w:ilvl w:val="0"/>
          <w:numId w:val="0"/>
        </w:numPr>
        <w:ind w:left="720"/>
      </w:pPr>
      <w:r w:rsidRPr="00D632E1">
        <w:t xml:space="preserve">In Technical </w:t>
      </w:r>
      <w:r w:rsidR="00401E83">
        <w:t>M</w:t>
      </w:r>
      <w:r w:rsidRPr="00D632E1">
        <w:t>apping,</w:t>
      </w:r>
      <w:r w:rsidR="00401E83">
        <w:t xml:space="preserve"> </w:t>
      </w:r>
      <w:r w:rsidR="00723583" w:rsidRPr="00D632E1">
        <w:t>in the section SAP GUI (Module Pool), maintain two entries</w:t>
      </w:r>
      <w:r w:rsidR="002307F1">
        <w:t xml:space="preserve"> manually (mass configuration for this data element </w:t>
      </w:r>
      <w:r w:rsidR="002801DA">
        <w:t xml:space="preserve">is not suggested in this training – it will run for 20-30mins and result in tens of thousands of </w:t>
      </w:r>
      <w:proofErr w:type="gramStart"/>
      <w:r w:rsidR="000768D3">
        <w:t>table</w:t>
      </w:r>
      <w:proofErr w:type="gramEnd"/>
      <w:r w:rsidR="000768D3">
        <w:t xml:space="preserve"> and screen field definitions</w:t>
      </w:r>
      <w:r w:rsidR="0053034D">
        <w:t xml:space="preserve">! If you have already triggered, you may want to open another </w:t>
      </w:r>
      <w:r w:rsidR="000768D3">
        <w:t>browser tab to continue working in the config apps.</w:t>
      </w:r>
      <w:r w:rsidR="0053034D">
        <w:t>)</w:t>
      </w:r>
    </w:p>
    <w:p w14:paraId="0232A305" w14:textId="304D9ABC" w:rsidR="004F2C4F" w:rsidRPr="00401E83" w:rsidRDefault="005F2947" w:rsidP="0082334A">
      <w:pPr>
        <w:pStyle w:val="ListParagraph"/>
        <w:numPr>
          <w:ilvl w:val="1"/>
          <w:numId w:val="2"/>
        </w:numPr>
      </w:pPr>
      <w:r>
        <w:t>For the selection field in the MM02 entry screen:</w:t>
      </w:r>
      <w:r>
        <w:br/>
      </w:r>
      <w:r w:rsidR="00723583" w:rsidRPr="00401E83">
        <w:t xml:space="preserve">Program name: </w:t>
      </w:r>
      <w:r w:rsidR="004F2C4F" w:rsidRPr="00401E83">
        <w:t>SAPL</w:t>
      </w:r>
      <w:r w:rsidR="00723583" w:rsidRPr="00401E83">
        <w:t>MGMM; Screen Number 0060, Field Name RMMG1-MATNR</w:t>
      </w:r>
      <w:r w:rsidR="00292B4F">
        <w:t xml:space="preserve"> </w:t>
      </w:r>
    </w:p>
    <w:p w14:paraId="7B6ACD91" w14:textId="052E246B" w:rsidR="00723583" w:rsidRPr="00401E83" w:rsidRDefault="005F2947" w:rsidP="0082334A">
      <w:pPr>
        <w:pStyle w:val="ListParagraph"/>
        <w:numPr>
          <w:ilvl w:val="1"/>
          <w:numId w:val="2"/>
        </w:numPr>
      </w:pPr>
      <w:r>
        <w:t>For the selection field in the CS02 BOM display transaction entry screen</w:t>
      </w:r>
      <w:r>
        <w:br/>
      </w:r>
      <w:r w:rsidR="00723583" w:rsidRPr="00401E83">
        <w:t xml:space="preserve">Program name: </w:t>
      </w:r>
      <w:r w:rsidR="00723583" w:rsidRPr="00401E83">
        <w:tab/>
        <w:t>SAPLCSDI; Screen Number 0100; Field Name RC29N-MATNR</w:t>
      </w:r>
    </w:p>
    <w:p w14:paraId="398864EF" w14:textId="486BCBCD" w:rsidR="00723583" w:rsidRPr="002154D8" w:rsidRDefault="00723583" w:rsidP="002154D8">
      <w:pPr>
        <w:pStyle w:val="ListParagraph"/>
        <w:numPr>
          <w:ilvl w:val="0"/>
          <w:numId w:val="0"/>
        </w:numPr>
        <w:ind w:left="720"/>
      </w:pPr>
      <w:r w:rsidRPr="002154D8">
        <w:t>In the section SAP GUI (</w:t>
      </w:r>
      <w:r w:rsidR="002154D8" w:rsidRPr="002154D8">
        <w:t>Data Element), maintain one entry “MATNR”.</w:t>
      </w:r>
    </w:p>
    <w:p w14:paraId="73CB86ED" w14:textId="0110EA54" w:rsidR="008A4891" w:rsidRPr="00D632E1" w:rsidRDefault="00213153" w:rsidP="00BE43E5">
      <w:pPr>
        <w:pStyle w:val="ListParagraph"/>
        <w:numPr>
          <w:ilvl w:val="0"/>
          <w:numId w:val="17"/>
        </w:numPr>
      </w:pPr>
      <w:r>
        <w:t xml:space="preserve">Return </w:t>
      </w:r>
      <w:r w:rsidR="00843725" w:rsidRPr="00D632E1">
        <w:t xml:space="preserve">to </w:t>
      </w:r>
      <w:r w:rsidR="008A4891" w:rsidRPr="00D632E1">
        <w:t xml:space="preserve">Fiori Launchpad, </w:t>
      </w:r>
      <w:r w:rsidR="006B26E9">
        <w:t xml:space="preserve">call the app to </w:t>
      </w:r>
      <w:r w:rsidR="008A4891" w:rsidRPr="00D632E1">
        <w:t>“Manage ABAC Policies”</w:t>
      </w:r>
      <w:r w:rsidR="00AB2D2F">
        <w:t xml:space="preserve"> and</w:t>
      </w:r>
      <w:r w:rsidR="008A4891" w:rsidRPr="00D632E1">
        <w:t xml:space="preserve"> add a</w:t>
      </w:r>
      <w:r w:rsidR="006B26E9">
        <w:t>nother new</w:t>
      </w:r>
      <w:r w:rsidR="008A4891" w:rsidRPr="00D632E1">
        <w:t xml:space="preserve"> policy</w:t>
      </w:r>
      <w:r w:rsidR="00CC2795">
        <w:t>. Select type “</w:t>
      </w:r>
      <w:r w:rsidR="006B26E9">
        <w:t>data blockin</w:t>
      </w:r>
      <w:r w:rsidR="00DE67F1">
        <w:t>g,</w:t>
      </w:r>
      <w:r w:rsidR="00CC2795">
        <w:t xml:space="preserve">” and </w:t>
      </w:r>
      <w:r w:rsidR="00F84F0B">
        <w:t xml:space="preserve">call it POL_GUI_BLCK_MAT </w:t>
      </w:r>
      <w:r w:rsidR="00CC2795">
        <w:t xml:space="preserve">or similar </w:t>
      </w:r>
      <w:r w:rsidR="00F84F0B">
        <w:t xml:space="preserve">with any fitting description. </w:t>
      </w:r>
    </w:p>
    <w:p w14:paraId="0EB1B3CD" w14:textId="1012790E" w:rsidR="0035291E" w:rsidRDefault="008A4891" w:rsidP="00BE43E5">
      <w:pPr>
        <w:pStyle w:val="ListParagraph"/>
        <w:numPr>
          <w:ilvl w:val="0"/>
          <w:numId w:val="17"/>
        </w:numPr>
      </w:pPr>
      <w:r w:rsidRPr="00D632E1">
        <w:t xml:space="preserve">Return to the </w:t>
      </w:r>
      <w:r w:rsidR="000544DA">
        <w:t xml:space="preserve">“Manage sensitive attributes” app </w:t>
      </w:r>
      <w:r w:rsidR="00AB2D2F">
        <w:t xml:space="preserve">and </w:t>
      </w:r>
      <w:r w:rsidR="004336D6">
        <w:t xml:space="preserve">access the </w:t>
      </w:r>
      <w:r w:rsidR="0035291E">
        <w:t>attribute LA_GUI_MATNR.</w:t>
      </w:r>
      <w:r w:rsidR="00853D37">
        <w:t xml:space="preserve"> In tab “Additional Attributes”, choose to add a new value </w:t>
      </w:r>
      <w:r w:rsidR="00B2452F">
        <w:t xml:space="preserve">range </w:t>
      </w:r>
      <w:r w:rsidR="00C56110">
        <w:t xml:space="preserve">as </w:t>
      </w:r>
      <w:r w:rsidR="00B6120A">
        <w:t>“List of Values”</w:t>
      </w:r>
      <w:r w:rsidR="00C56110">
        <w:t xml:space="preserve">, </w:t>
      </w:r>
      <w:r w:rsidR="00B2452F">
        <w:t>and call it “VR_CRITICALBOMHEADER”</w:t>
      </w:r>
      <w:r w:rsidR="007331F1">
        <w:t xml:space="preserve"> </w:t>
      </w:r>
      <w:r w:rsidR="00E90216">
        <w:t xml:space="preserve">with </w:t>
      </w:r>
      <w:r w:rsidR="007331F1">
        <w:t xml:space="preserve">a fitting description. </w:t>
      </w:r>
      <w:r w:rsidR="00FE737D">
        <w:t>Click on “</w:t>
      </w:r>
      <w:r w:rsidR="007331F1">
        <w:t>Create</w:t>
      </w:r>
      <w:r w:rsidR="00FE737D">
        <w:t>”</w:t>
      </w:r>
      <w:r w:rsidR="007331F1">
        <w:t xml:space="preserve">. </w:t>
      </w:r>
    </w:p>
    <w:p w14:paraId="16D7D4B4" w14:textId="5F520260" w:rsidR="007331F1" w:rsidRDefault="006F773C" w:rsidP="00BE43E5">
      <w:pPr>
        <w:pStyle w:val="ListParagraph"/>
        <w:numPr>
          <w:ilvl w:val="0"/>
          <w:numId w:val="17"/>
        </w:numPr>
      </w:pPr>
      <w:r>
        <w:t xml:space="preserve">Double-click </w:t>
      </w:r>
      <w:r w:rsidR="007331F1">
        <w:t xml:space="preserve">the new value range </w:t>
      </w:r>
      <w:r>
        <w:t xml:space="preserve">to access </w:t>
      </w:r>
      <w:proofErr w:type="gramStart"/>
      <w:r>
        <w:t xml:space="preserve">details, </w:t>
      </w:r>
      <w:r w:rsidR="000C4F18">
        <w:t>and</w:t>
      </w:r>
      <w:proofErr w:type="gramEnd"/>
      <w:r w:rsidR="000C4F18">
        <w:t xml:space="preserve"> include the value “</w:t>
      </w:r>
      <w:r w:rsidR="000C4F18" w:rsidRPr="000C4F18">
        <w:t>CS-A1-X100</w:t>
      </w:r>
      <w:r w:rsidR="000C4F18">
        <w:t xml:space="preserve">” to mark the BOM header material as sensitive. </w:t>
      </w:r>
      <w:r w:rsidR="0044189C">
        <w:t>(</w:t>
      </w:r>
      <w:r w:rsidR="000C4F18">
        <w:t xml:space="preserve">In a productive scenario, </w:t>
      </w:r>
      <w:r w:rsidR="009C393F">
        <w:t xml:space="preserve">such a rule might </w:t>
      </w:r>
      <w:r w:rsidR="000C4F18">
        <w:t xml:space="preserve">take a more </w:t>
      </w:r>
      <w:r w:rsidR="009C393F">
        <w:t xml:space="preserve">comprehensive approach, </w:t>
      </w:r>
      <w:proofErr w:type="gramStart"/>
      <w:r w:rsidR="009C393F">
        <w:t>e.g.</w:t>
      </w:r>
      <w:proofErr w:type="gramEnd"/>
      <w:r w:rsidR="009C393F">
        <w:t xml:space="preserve"> through naming conventions, or by conducting a check whether the material number is maintained in the table of BOM headers</w:t>
      </w:r>
      <w:r w:rsidR="0044189C">
        <w:t xml:space="preserve">. </w:t>
      </w:r>
      <w:proofErr w:type="gramStart"/>
      <w:r w:rsidR="0044189C">
        <w:t>H</w:t>
      </w:r>
      <w:r w:rsidR="009C393F">
        <w:t>owever</w:t>
      </w:r>
      <w:proofErr w:type="gramEnd"/>
      <w:r w:rsidR="009C393F">
        <w:t xml:space="preserve"> </w:t>
      </w:r>
      <w:r w:rsidR="0093641E">
        <w:t>the manual maintenance might be a viable workaround if the above options fail.</w:t>
      </w:r>
      <w:r w:rsidR="0044189C">
        <w:t>)</w:t>
      </w:r>
    </w:p>
    <w:p w14:paraId="12C95E11" w14:textId="40AE2B92" w:rsidR="00843725" w:rsidRPr="00D632E1" w:rsidRDefault="00B41BDF" w:rsidP="00BE43E5">
      <w:pPr>
        <w:pStyle w:val="ListParagraph"/>
        <w:numPr>
          <w:ilvl w:val="0"/>
          <w:numId w:val="17"/>
        </w:numPr>
      </w:pPr>
      <w:r>
        <w:t>Return to the Logical attribute. M</w:t>
      </w:r>
      <w:r w:rsidR="00843725" w:rsidRPr="00D632E1">
        <w:t>ove to the tab “configuration”</w:t>
      </w:r>
      <w:r w:rsidR="007569D0">
        <w:t xml:space="preserve">, scroll down </w:t>
      </w:r>
      <w:r w:rsidR="00843725" w:rsidRPr="00D632E1">
        <w:t xml:space="preserve">and </w:t>
      </w:r>
      <w:r w:rsidR="007569D0">
        <w:t xml:space="preserve">in the section for </w:t>
      </w:r>
      <w:r w:rsidR="00843725" w:rsidRPr="00D632E1">
        <w:t>“Data Blocking Configuration”</w:t>
      </w:r>
      <w:r w:rsidR="007569D0">
        <w:t xml:space="preserve"> [</w:t>
      </w:r>
      <w:r w:rsidR="00A653B4">
        <w:t>not the “Masking” config!</w:t>
      </w:r>
      <w:r w:rsidR="007569D0">
        <w:t>]</w:t>
      </w:r>
      <w:r w:rsidR="00A653B4">
        <w:t>, choose “edit”</w:t>
      </w:r>
      <w:r w:rsidR="00843725" w:rsidRPr="00D632E1">
        <w:t>. Activate</w:t>
      </w:r>
      <w:r w:rsidR="00A653B4">
        <w:t xml:space="preserve"> </w:t>
      </w:r>
      <w:r w:rsidR="0011122E">
        <w:t xml:space="preserve">“data blocking”; and </w:t>
      </w:r>
      <w:r w:rsidR="00473B1A">
        <w:t>assign the</w:t>
      </w:r>
      <w:r w:rsidR="00843725" w:rsidRPr="00D632E1">
        <w:t xml:space="preserve"> policy just created</w:t>
      </w:r>
      <w:r w:rsidR="00473B1A">
        <w:t xml:space="preserve"> </w:t>
      </w:r>
      <w:r w:rsidR="008F1F0D">
        <w:t xml:space="preserve">as </w:t>
      </w:r>
      <w:r w:rsidR="00473B1A">
        <w:t xml:space="preserve">POL_GUI_BLOCK_MAT. </w:t>
      </w:r>
      <w:r w:rsidR="00843725" w:rsidRPr="00D632E1">
        <w:t xml:space="preserve"> </w:t>
      </w:r>
    </w:p>
    <w:p w14:paraId="0A4E507E" w14:textId="0B3120F6" w:rsidR="00843725" w:rsidRPr="00D632E1" w:rsidRDefault="00304198" w:rsidP="00BE43E5">
      <w:pPr>
        <w:pStyle w:val="ListParagraph"/>
        <w:numPr>
          <w:ilvl w:val="0"/>
          <w:numId w:val="17"/>
        </w:numPr>
      </w:pPr>
      <w:r w:rsidRPr="00D632E1">
        <w:t xml:space="preserve">Click “save” and then </w:t>
      </w:r>
      <w:r w:rsidR="00D565DF">
        <w:t xml:space="preserve">access the policy to enter </w:t>
      </w:r>
      <w:r w:rsidRPr="00D632E1">
        <w:t>the policy cockpit.</w:t>
      </w:r>
    </w:p>
    <w:p w14:paraId="677C3B41" w14:textId="7A343FE5" w:rsidR="008A4891" w:rsidRPr="00D632E1" w:rsidRDefault="00304198" w:rsidP="00BE43E5">
      <w:pPr>
        <w:pStyle w:val="ListParagraph"/>
        <w:numPr>
          <w:ilvl w:val="0"/>
          <w:numId w:val="17"/>
        </w:numPr>
      </w:pPr>
      <w:r w:rsidRPr="00D632E1">
        <w:t xml:space="preserve">In the section “rule”, choose “edit”. </w:t>
      </w:r>
      <w:r w:rsidR="008A4891" w:rsidRPr="00D632E1">
        <w:t xml:space="preserve">In the ABAC Policy Cockpit, create a new policy block, call it “POL_GUI_BLOCK_MAT” </w:t>
      </w:r>
      <w:r w:rsidR="00C57C6C">
        <w:t xml:space="preserve">or similar </w:t>
      </w:r>
      <w:r w:rsidR="008A4891" w:rsidRPr="00D632E1">
        <w:t xml:space="preserve">and chose a description. </w:t>
      </w:r>
    </w:p>
    <w:p w14:paraId="2E27C3CA" w14:textId="222F2750" w:rsidR="008A4891" w:rsidRDefault="008A4891" w:rsidP="00BE43E5">
      <w:pPr>
        <w:pStyle w:val="ListParagraph"/>
        <w:numPr>
          <w:ilvl w:val="0"/>
          <w:numId w:val="17"/>
        </w:numPr>
      </w:pPr>
      <w:r w:rsidRPr="00D632E1">
        <w:t xml:space="preserve">Leave the segment “pre-condition” empty, and double click on the “rule” instead. </w:t>
      </w:r>
      <w:r w:rsidR="007C7A2F">
        <w:br/>
      </w:r>
      <w:r w:rsidRPr="00D632E1">
        <w:t xml:space="preserve">If the rule is not editable, select “Display &lt;-&gt; Edit” to be able to change the policy. </w:t>
      </w:r>
      <w:r w:rsidR="007C7A2F">
        <w:br/>
      </w:r>
      <w:r w:rsidR="00254928">
        <w:t>Maintain the rule as follows:</w:t>
      </w:r>
      <w:r w:rsidR="00254928">
        <w:br/>
      </w:r>
      <w:r w:rsidR="00254928" w:rsidRPr="00254928">
        <w:rPr>
          <w:noProof/>
        </w:rPr>
        <w:drawing>
          <wp:inline distT="0" distB="0" distL="0" distR="0" wp14:anchorId="5E16A6ED" wp14:editId="7D4D2B54">
            <wp:extent cx="1728000" cy="432000"/>
            <wp:effectExtent l="0" t="0" r="5715"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28000" cy="432000"/>
                    </a:xfrm>
                    <a:prstGeom prst="rect">
                      <a:avLst/>
                    </a:prstGeom>
                  </pic:spPr>
                </pic:pic>
              </a:graphicData>
            </a:graphic>
          </wp:inline>
        </w:drawing>
      </w:r>
    </w:p>
    <w:p w14:paraId="052C29C5" w14:textId="1BA7B185" w:rsidR="00254928" w:rsidRDefault="006B23FC" w:rsidP="00254928">
      <w:pPr>
        <w:pStyle w:val="ListParagraph"/>
        <w:numPr>
          <w:ilvl w:val="0"/>
          <w:numId w:val="0"/>
        </w:numPr>
        <w:ind w:left="720"/>
      </w:pPr>
      <w:r>
        <w:t xml:space="preserve">Again, the PFCG_ROLE is a “Left Side” environment variable and the ZUIM… role name maintained as a constant (careful – case sensitive). </w:t>
      </w:r>
    </w:p>
    <w:p w14:paraId="0B51FCE2" w14:textId="5C366D2E" w:rsidR="009D3215" w:rsidRDefault="009D3215" w:rsidP="00BE43E5">
      <w:pPr>
        <w:pStyle w:val="ListParagraph"/>
        <w:numPr>
          <w:ilvl w:val="0"/>
          <w:numId w:val="17"/>
        </w:numPr>
      </w:pPr>
      <w:r>
        <w:t xml:space="preserve">In default result, </w:t>
      </w:r>
      <w:r w:rsidR="007275DF">
        <w:t>choose to “authorize” (</w:t>
      </w:r>
      <w:proofErr w:type="gramStart"/>
      <w:r w:rsidR="007275DF">
        <w:t>i.e.</w:t>
      </w:r>
      <w:proofErr w:type="gramEnd"/>
      <w:r w:rsidR="007275DF">
        <w:t xml:space="preserve"> L3 clearance obtains the values)</w:t>
      </w:r>
      <w:r w:rsidR="00F86661">
        <w:t>, choose whether to save a trace,</w:t>
      </w:r>
      <w:r w:rsidR="00652348">
        <w:t xml:space="preserve"> and save. </w:t>
      </w:r>
    </w:p>
    <w:p w14:paraId="712E9BC2" w14:textId="4F4D11B9" w:rsidR="00652348" w:rsidRDefault="00652348" w:rsidP="00BE43E5">
      <w:pPr>
        <w:pStyle w:val="ListParagraph"/>
        <w:numPr>
          <w:ilvl w:val="0"/>
          <w:numId w:val="17"/>
        </w:numPr>
      </w:pPr>
      <w:r>
        <w:t xml:space="preserve">Check and generate the policy. </w:t>
      </w:r>
    </w:p>
    <w:p w14:paraId="19FB4FC3" w14:textId="721547AB" w:rsidR="00A475FB" w:rsidRPr="00D632E1" w:rsidRDefault="00005BC7" w:rsidP="00BE43E5">
      <w:pPr>
        <w:pStyle w:val="ListParagraph"/>
        <w:numPr>
          <w:ilvl w:val="0"/>
          <w:numId w:val="17"/>
        </w:numPr>
      </w:pPr>
      <w:r>
        <w:t xml:space="preserve">Return to the </w:t>
      </w:r>
      <w:r w:rsidR="00A475FB">
        <w:t xml:space="preserve">“Manage Sensitive Attributes” list view, hit </w:t>
      </w:r>
      <w:r w:rsidR="00712419">
        <w:t xml:space="preserve">“generate program” and check for successful status after </w:t>
      </w:r>
      <w:r w:rsidR="007C7A2F">
        <w:t>1-2 minutes</w:t>
      </w:r>
      <w:r w:rsidR="00712419">
        <w:t xml:space="preserve">. </w:t>
      </w:r>
    </w:p>
    <w:p w14:paraId="649EE9C3" w14:textId="2CFA498F" w:rsidR="00211892" w:rsidRPr="00D632E1" w:rsidRDefault="00211892" w:rsidP="00211892">
      <w:pPr>
        <w:rPr>
          <w:lang w:val="en-US"/>
        </w:rPr>
      </w:pPr>
    </w:p>
    <w:p w14:paraId="60367F5C" w14:textId="20812756" w:rsidR="00F63EF7" w:rsidRPr="00E74C7E" w:rsidRDefault="001D209C" w:rsidP="00CE34BA">
      <w:pPr>
        <w:pStyle w:val="Heading2"/>
        <w:numPr>
          <w:ilvl w:val="0"/>
          <w:numId w:val="33"/>
        </w:numPr>
        <w:ind w:left="426"/>
      </w:pPr>
      <w:bookmarkStart w:id="193" w:name="_Toc148094877"/>
      <w:r w:rsidRPr="00E74C7E">
        <w:t>Test</w:t>
      </w:r>
      <w:r w:rsidR="00F63EF7" w:rsidRPr="00E74C7E">
        <w:t xml:space="preserve"> of protected business scenario</w:t>
      </w:r>
      <w:bookmarkEnd w:id="193"/>
    </w:p>
    <w:p w14:paraId="42993E25" w14:textId="155FFA3B" w:rsidR="00F63EF7" w:rsidRPr="00D632E1" w:rsidRDefault="004F2C4F" w:rsidP="00F51EF2">
      <w:pPr>
        <w:pStyle w:val="ListParagraph"/>
        <w:numPr>
          <w:ilvl w:val="0"/>
          <w:numId w:val="23"/>
        </w:numPr>
      </w:pPr>
      <w:r w:rsidRPr="00D632E1">
        <w:t xml:space="preserve">Switch to the SAP GUI installations of AMYERS </w:t>
      </w:r>
      <w:r w:rsidR="00843725" w:rsidRPr="00D632E1">
        <w:t>or</w:t>
      </w:r>
      <w:r w:rsidRPr="00D632E1">
        <w:t xml:space="preserve"> BCOLLINS</w:t>
      </w:r>
      <w:r w:rsidR="00843725" w:rsidRPr="00D632E1">
        <w:t>.</w:t>
      </w:r>
      <w:r w:rsidR="002759D8">
        <w:t xml:space="preserve"> </w:t>
      </w:r>
      <w:r w:rsidR="002759D8" w:rsidRPr="0077211C">
        <w:t>You might put the two windows side by side into your screen</w:t>
      </w:r>
      <w:r w:rsidR="002759D8">
        <w:t xml:space="preserve"> again</w:t>
      </w:r>
      <w:r w:rsidR="002759D8" w:rsidRPr="0077211C">
        <w:t>.</w:t>
      </w:r>
    </w:p>
    <w:p w14:paraId="475DCDF3" w14:textId="7B93D086" w:rsidR="00304198" w:rsidRPr="00D632E1" w:rsidRDefault="00AB1FCC" w:rsidP="00F51EF2">
      <w:pPr>
        <w:pStyle w:val="ListParagraph"/>
        <w:numPr>
          <w:ilvl w:val="0"/>
          <w:numId w:val="23"/>
        </w:numPr>
      </w:pPr>
      <w:r>
        <w:rPr>
          <w:noProof/>
        </w:rPr>
        <mc:AlternateContent>
          <mc:Choice Requires="wpi">
            <w:drawing>
              <wp:anchor distT="0" distB="0" distL="114300" distR="114300" simplePos="0" relativeHeight="251813376" behindDoc="0" locked="1" layoutInCell="1" allowOverlap="1" wp14:anchorId="101F23A4" wp14:editId="4687305F">
                <wp:simplePos x="0" y="0"/>
                <wp:positionH relativeFrom="column">
                  <wp:posOffset>593090</wp:posOffset>
                </wp:positionH>
                <wp:positionV relativeFrom="paragraph">
                  <wp:posOffset>4261485</wp:posOffset>
                </wp:positionV>
                <wp:extent cx="2138680" cy="327921"/>
                <wp:effectExtent l="57150" t="38100" r="0" b="53340"/>
                <wp:wrapNone/>
                <wp:docPr id="5" name="Ink 5"/>
                <wp:cNvGraphicFramePr/>
                <a:graphic xmlns:a="http://schemas.openxmlformats.org/drawingml/2006/main">
                  <a:graphicData uri="http://schemas.microsoft.com/office/word/2010/wordprocessingInk">
                    <w14:contentPart bwMode="auto" r:id="rId175">
                      <w14:nvContentPartPr>
                        <w14:cNvContentPartPr/>
                      </w14:nvContentPartPr>
                      <w14:xfrm>
                        <a:off x="0" y="0"/>
                        <a:ext cx="2138680" cy="327921"/>
                      </w14:xfrm>
                    </w14:contentPart>
                  </a:graphicData>
                </a:graphic>
                <wp14:sizeRelH relativeFrom="margin">
                  <wp14:pctWidth>0</wp14:pctWidth>
                </wp14:sizeRelH>
                <wp14:sizeRelV relativeFrom="margin">
                  <wp14:pctHeight>0</wp14:pctHeight>
                </wp14:sizeRelV>
              </wp:anchor>
            </w:drawing>
          </mc:Choice>
          <mc:Fallback>
            <w:pict>
              <v:shape w14:anchorId="30DE8752" id="Ink 5" o:spid="_x0000_s1026" type="#_x0000_t75" style="position:absolute;margin-left:46pt;margin-top:334.85pt;width:169.8pt;height:27.2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">
                <v:imagedata r:id="rId176" o:title=""/>
                <w10:anchorlock/>
              </v:shape>
            </w:pict>
          </mc:Fallback>
        </mc:AlternateContent>
      </w:r>
      <w:r w:rsidR="00843725" w:rsidRPr="00D632E1">
        <w:t xml:space="preserve">In MM02, </w:t>
      </w:r>
      <w:r w:rsidR="00304198" w:rsidRPr="00D632E1">
        <w:t>e</w:t>
      </w:r>
      <w:r w:rsidR="00843725" w:rsidRPr="00D632E1">
        <w:t xml:space="preserve">nter the </w:t>
      </w:r>
      <w:r w:rsidR="00304198" w:rsidRPr="00D632E1">
        <w:t xml:space="preserve">BOM header </w:t>
      </w:r>
      <w:r w:rsidR="00843725" w:rsidRPr="00D632E1">
        <w:t xml:space="preserve">material code CS-A1-X100 – you will stay in the selection screen and get the warning message that the material seems to be blocked. </w:t>
      </w:r>
      <w:r w:rsidR="001479B9">
        <w:br/>
      </w:r>
      <w:r w:rsidR="00304198" w:rsidRPr="00D632E1">
        <w:rPr>
          <w:noProof/>
        </w:rPr>
        <w:drawing>
          <wp:inline distT="0" distB="0" distL="0" distR="0" wp14:anchorId="5EF5798B" wp14:editId="4B577771">
            <wp:extent cx="5070475" cy="4030089"/>
            <wp:effectExtent l="133350" t="133350" r="130175" b="1422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77472" cy="4035651"/>
                    </a:xfrm>
                    <a:prstGeom prst="rect">
                      <a:avLst/>
                    </a:prstGeom>
                    <a:ln>
                      <a:noFill/>
                    </a:ln>
                    <a:effectLst>
                      <a:outerShdw blurRad="127000" algn="tl" rotWithShape="0">
                        <a:srgbClr val="000000">
                          <a:alpha val="50000"/>
                        </a:srgbClr>
                      </a:outerShdw>
                    </a:effectLst>
                  </pic:spPr>
                </pic:pic>
              </a:graphicData>
            </a:graphic>
          </wp:inline>
        </w:drawing>
      </w:r>
    </w:p>
    <w:p w14:paraId="5122B680" w14:textId="2719E3ED" w:rsidR="00304198" w:rsidRPr="00D632E1" w:rsidRDefault="00AB1FCC" w:rsidP="00F51EF2">
      <w:pPr>
        <w:pStyle w:val="ListParagraph"/>
        <w:numPr>
          <w:ilvl w:val="0"/>
          <w:numId w:val="23"/>
        </w:numPr>
      </w:pPr>
      <w:r>
        <w:rPr>
          <w:noProof/>
        </w:rPr>
        <mc:AlternateContent>
          <mc:Choice Requires="wpi">
            <w:drawing>
              <wp:anchor distT="0" distB="0" distL="114300" distR="114300" simplePos="0" relativeHeight="251825664" behindDoc="0" locked="1" layoutInCell="1" allowOverlap="1" wp14:anchorId="26F63375" wp14:editId="758E0190">
                <wp:simplePos x="0" y="0"/>
                <wp:positionH relativeFrom="column">
                  <wp:posOffset>553821</wp:posOffset>
                </wp:positionH>
                <wp:positionV relativeFrom="paragraph">
                  <wp:posOffset>3250690</wp:posOffset>
                </wp:positionV>
                <wp:extent cx="2138680" cy="327921"/>
                <wp:effectExtent l="57150" t="38100" r="0" b="53340"/>
                <wp:wrapNone/>
                <wp:docPr id="6" name="Ink 6"/>
                <wp:cNvGraphicFramePr/>
                <a:graphic xmlns:a="http://schemas.openxmlformats.org/drawingml/2006/main">
                  <a:graphicData uri="http://schemas.microsoft.com/office/word/2010/wordprocessingInk">
                    <w14:contentPart bwMode="auto" r:id="rId178">
                      <w14:nvContentPartPr>
                        <w14:cNvContentPartPr/>
                      </w14:nvContentPartPr>
                      <w14:xfrm>
                        <a:off x="0" y="0"/>
                        <a:ext cx="2138680" cy="327921"/>
                      </w14:xfrm>
                    </w14:contentPart>
                  </a:graphicData>
                </a:graphic>
                <wp14:sizeRelH relativeFrom="margin">
                  <wp14:pctWidth>0</wp14:pctWidth>
                </wp14:sizeRelH>
                <wp14:sizeRelV relativeFrom="margin">
                  <wp14:pctHeight>0</wp14:pctHeight>
                </wp14:sizeRelV>
              </wp:anchor>
            </w:drawing>
          </mc:Choice>
          <mc:Fallback>
            <w:pict>
              <v:shape w14:anchorId="34E0D875" id="Ink 6" o:spid="_x0000_s1026" type="#_x0000_t75" style="position:absolute;margin-left:42.9pt;margin-top:255.25pt;width:169.8pt;height:27.2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">
                <v:imagedata r:id="rId179" o:title=""/>
                <w10:anchorlock/>
              </v:shape>
            </w:pict>
          </mc:Fallback>
        </mc:AlternateContent>
      </w:r>
      <w:r w:rsidR="00843725" w:rsidRPr="00D632E1">
        <w:t>D</w:t>
      </w:r>
      <w:r w:rsidR="001479B9">
        <w:t>o</w:t>
      </w:r>
      <w:r w:rsidR="00843725" w:rsidRPr="00D632E1">
        <w:t xml:space="preserve"> the same in BOM transaction CS02 for plant 1710 and usage 2. </w:t>
      </w:r>
      <w:r w:rsidR="00495271">
        <w:br/>
      </w:r>
      <w:r w:rsidR="00304198" w:rsidRPr="00D632E1">
        <w:rPr>
          <w:noProof/>
        </w:rPr>
        <w:drawing>
          <wp:inline distT="0" distB="0" distL="0" distR="0" wp14:anchorId="37F03C33" wp14:editId="63DEF782">
            <wp:extent cx="2941200" cy="3196800"/>
            <wp:effectExtent l="133350" t="133350" r="126365" b="1371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41200" cy="3196800"/>
                    </a:xfrm>
                    <a:prstGeom prst="rect">
                      <a:avLst/>
                    </a:prstGeom>
                    <a:ln>
                      <a:noFill/>
                    </a:ln>
                    <a:effectLst>
                      <a:outerShdw blurRad="127000" algn="tl" rotWithShape="0">
                        <a:srgbClr val="000000">
                          <a:alpha val="50000"/>
                        </a:srgbClr>
                      </a:outerShdw>
                    </a:effectLst>
                  </pic:spPr>
                </pic:pic>
              </a:graphicData>
            </a:graphic>
          </wp:inline>
        </w:drawing>
      </w:r>
    </w:p>
    <w:p w14:paraId="4B8D21F8" w14:textId="4BD7D56B" w:rsidR="00304198" w:rsidRDefault="00AB1FCC" w:rsidP="003F738F">
      <w:pPr>
        <w:pStyle w:val="ListParagraph"/>
        <w:numPr>
          <w:ilvl w:val="0"/>
          <w:numId w:val="0"/>
        </w:numPr>
        <w:ind w:left="720"/>
      </w:pPr>
      <w:r>
        <w:rPr>
          <w:noProof/>
        </w:rPr>
        <mc:AlternateContent>
          <mc:Choice Requires="wpi">
            <w:drawing>
              <wp:anchor distT="0" distB="0" distL="114300" distR="114300" simplePos="0" relativeHeight="251836928" behindDoc="0" locked="1" layoutInCell="1" allowOverlap="1" wp14:anchorId="388E1318" wp14:editId="7BCA1C5A">
                <wp:simplePos x="0" y="0"/>
                <wp:positionH relativeFrom="column">
                  <wp:posOffset>593355</wp:posOffset>
                </wp:positionH>
                <wp:positionV relativeFrom="paragraph">
                  <wp:posOffset>4525037</wp:posOffset>
                </wp:positionV>
                <wp:extent cx="2138680" cy="327921"/>
                <wp:effectExtent l="57150" t="38100" r="0" b="53340"/>
                <wp:wrapNone/>
                <wp:docPr id="7" name="Ink 7"/>
                <wp:cNvGraphicFramePr/>
                <a:graphic xmlns:a="http://schemas.openxmlformats.org/drawingml/2006/main">
                  <a:graphicData uri="http://schemas.microsoft.com/office/word/2010/wordprocessingInk">
                    <w14:contentPart bwMode="auto" r:id="rId181">
                      <w14:nvContentPartPr>
                        <w14:cNvContentPartPr/>
                      </w14:nvContentPartPr>
                      <w14:xfrm>
                        <a:off x="0" y="0"/>
                        <a:ext cx="2138680" cy="327921"/>
                      </w14:xfrm>
                    </w14:contentPart>
                  </a:graphicData>
                </a:graphic>
                <wp14:sizeRelH relativeFrom="margin">
                  <wp14:pctWidth>0</wp14:pctWidth>
                </wp14:sizeRelH>
                <wp14:sizeRelV relativeFrom="margin">
                  <wp14:pctHeight>0</wp14:pctHeight>
                </wp14:sizeRelV>
              </wp:anchor>
            </w:drawing>
          </mc:Choice>
          <mc:Fallback>
            <w:pict>
              <v:shape w14:anchorId="66C580E8" id="Ink 7" o:spid="_x0000_s1026" type="#_x0000_t75" style="position:absolute;margin-left:46pt;margin-top:355.6pt;width:169.8pt;height:27.2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">
                <v:imagedata r:id="rId182" o:title=""/>
                <w10:anchorlock/>
              </v:shape>
            </w:pict>
          </mc:Fallback>
        </mc:AlternateContent>
      </w:r>
      <w:r w:rsidR="00843725" w:rsidRPr="00D632E1">
        <w:t>Switch to table display (SE16 or SE16n)</w:t>
      </w:r>
      <w:r w:rsidR="00C0758A">
        <w:t xml:space="preserve"> </w:t>
      </w:r>
      <w:r w:rsidR="00843725" w:rsidRPr="00D632E1">
        <w:t xml:space="preserve">and try to find material CS-A1-X100 in the </w:t>
      </w:r>
      <w:r w:rsidR="00BC1DDB">
        <w:t xml:space="preserve">search help and </w:t>
      </w:r>
      <w:r w:rsidR="00843725" w:rsidRPr="00D632E1">
        <w:t>tables MARA; MAKT, and MAST</w:t>
      </w:r>
      <w:r w:rsidR="009913E0">
        <w:t xml:space="preserve">. You should not be able to find these in case the </w:t>
      </w:r>
      <w:r w:rsidR="00BD0AC9">
        <w:t xml:space="preserve">configuration </w:t>
      </w:r>
      <w:r w:rsidR="006C15DD">
        <w:t>setup is correct</w:t>
      </w:r>
      <w:r w:rsidR="009913E0">
        <w:t>; instead note the footer message that some entries are excluded:</w:t>
      </w:r>
      <w:r w:rsidR="00BD0AC9">
        <w:br/>
      </w:r>
      <w:r w:rsidR="00304198" w:rsidRPr="00D632E1">
        <w:rPr>
          <w:noProof/>
        </w:rPr>
        <w:drawing>
          <wp:inline distT="0" distB="0" distL="0" distR="0" wp14:anchorId="427A704F" wp14:editId="13AE98A4">
            <wp:extent cx="5103241" cy="4022774"/>
            <wp:effectExtent l="133350" t="133350" r="135890" b="130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10404" cy="4028420"/>
                    </a:xfrm>
                    <a:prstGeom prst="rect">
                      <a:avLst/>
                    </a:prstGeom>
                    <a:ln>
                      <a:noFill/>
                    </a:ln>
                    <a:effectLst>
                      <a:outerShdw blurRad="127000" algn="tl" rotWithShape="0">
                        <a:srgbClr val="000000">
                          <a:alpha val="50000"/>
                        </a:srgbClr>
                      </a:outerShdw>
                    </a:effectLst>
                  </pic:spPr>
                </pic:pic>
              </a:graphicData>
            </a:graphic>
          </wp:inline>
        </w:drawing>
      </w:r>
    </w:p>
    <w:p w14:paraId="7598E1A8" w14:textId="77777777" w:rsidR="00803814" w:rsidRDefault="00803814" w:rsidP="00495271">
      <w:pPr>
        <w:pStyle w:val="ListParagraph"/>
        <w:numPr>
          <w:ilvl w:val="0"/>
          <w:numId w:val="0"/>
        </w:numPr>
        <w:ind w:left="720"/>
        <w:sectPr w:rsidR="00803814" w:rsidSect="00243216">
          <w:pgSz w:w="11906" w:h="16838"/>
          <w:pgMar w:top="1440" w:right="1440" w:bottom="1843" w:left="1440" w:header="708" w:footer="816" w:gutter="0"/>
          <w:cols w:space="708"/>
          <w:titlePg/>
          <w:docGrid w:linePitch="360"/>
        </w:sectPr>
      </w:pPr>
    </w:p>
    <w:p w14:paraId="57154610" w14:textId="412FB784" w:rsidR="00495271" w:rsidRDefault="00495271" w:rsidP="00843945">
      <w:pPr>
        <w:pStyle w:val="Heading1"/>
        <w:numPr>
          <w:ilvl w:val="0"/>
          <w:numId w:val="24"/>
        </w:numPr>
        <w:ind w:left="426" w:hanging="426"/>
      </w:pPr>
      <w:bookmarkStart w:id="194" w:name="_Toc148094878"/>
      <w:r>
        <w:t>Bonus part: Multi level approach based on derived attributes in SAP GUI</w:t>
      </w:r>
      <w:bookmarkEnd w:id="194"/>
    </w:p>
    <w:p w14:paraId="650F13C0" w14:textId="01BF4E6F" w:rsidR="00145E88" w:rsidRDefault="00155AD0" w:rsidP="00E331B8">
      <w:pPr>
        <w:rPr>
          <w:lang w:val="en-US"/>
        </w:rPr>
      </w:pPr>
      <w:r>
        <w:t xml:space="preserve">If </w:t>
      </w:r>
      <w:r w:rsidR="002B6F20" w:rsidRPr="002B6F20">
        <w:rPr>
          <w:lang w:val="en-US"/>
        </w:rPr>
        <w:t>t</w:t>
      </w:r>
      <w:r w:rsidR="002B6F20">
        <w:rPr>
          <w:lang w:val="en-US"/>
        </w:rPr>
        <w:t xml:space="preserve">hese exercises went </w:t>
      </w:r>
      <w:proofErr w:type="gramStart"/>
      <w:r w:rsidR="002B6F20">
        <w:rPr>
          <w:lang w:val="en-US"/>
        </w:rPr>
        <w:t>really well</w:t>
      </w:r>
      <w:proofErr w:type="gramEnd"/>
      <w:r w:rsidR="002B6F20">
        <w:rPr>
          <w:lang w:val="en-US"/>
        </w:rPr>
        <w:t xml:space="preserve"> for you</w:t>
      </w:r>
      <w:r w:rsidR="006067E0">
        <w:rPr>
          <w:lang w:val="en-US"/>
        </w:rPr>
        <w:t>, and you’re even done with the below testing of the UIDP Logging</w:t>
      </w:r>
      <w:r w:rsidR="00C005F4">
        <w:rPr>
          <w:lang w:val="en-US"/>
        </w:rPr>
        <w:t xml:space="preserve">, you may </w:t>
      </w:r>
      <w:r w:rsidR="00463A70">
        <w:rPr>
          <w:lang w:val="en-US"/>
        </w:rPr>
        <w:t>call it a day.</w:t>
      </w:r>
      <w:r w:rsidR="00430CAE">
        <w:rPr>
          <w:lang w:val="en-US"/>
        </w:rPr>
        <w:t xml:space="preserve"> </w:t>
      </w:r>
    </w:p>
    <w:p w14:paraId="23C967FB" w14:textId="2804BAB6" w:rsidR="00AD4661" w:rsidRDefault="00145E88" w:rsidP="00E331B8">
      <w:r>
        <w:rPr>
          <w:lang w:val="en-US"/>
        </w:rPr>
        <w:t xml:space="preserve">If you’ve not had enough yet, </w:t>
      </w:r>
      <w:r w:rsidR="002B6F20">
        <w:rPr>
          <w:lang w:val="en-US"/>
        </w:rPr>
        <w:t xml:space="preserve">and </w:t>
      </w:r>
      <w:r w:rsidR="00155AD0">
        <w:t xml:space="preserve">are interested in trying something on your own, why don’t you </w:t>
      </w:r>
      <w:r w:rsidR="00835A9E">
        <w:t xml:space="preserve">re-purpose the blocking </w:t>
      </w:r>
      <w:r w:rsidR="00784EDE">
        <w:t xml:space="preserve">of materials </w:t>
      </w:r>
      <w:r w:rsidR="00835A9E">
        <w:t xml:space="preserve">from exercise part 3 – </w:t>
      </w:r>
      <w:r w:rsidR="00784EDE">
        <w:t xml:space="preserve">and build it to work similarly to </w:t>
      </w:r>
      <w:r w:rsidR="001F2E9A">
        <w:t>the UI5 demo with the</w:t>
      </w:r>
      <w:r w:rsidR="00BD17C3">
        <w:t xml:space="preserve"> </w:t>
      </w:r>
      <w:proofErr w:type="gramStart"/>
      <w:r w:rsidR="004E7A50">
        <w:t>level based</w:t>
      </w:r>
      <w:proofErr w:type="gramEnd"/>
      <w:r w:rsidR="004E7A50">
        <w:t xml:space="preserve"> mechanism</w:t>
      </w:r>
      <w:r w:rsidR="00835A9E">
        <w:t>! T</w:t>
      </w:r>
      <w:r w:rsidR="004E7A50">
        <w:t>he attributes to identify whether the supplier of a material is critical</w:t>
      </w:r>
      <w:r w:rsidR="00AB5D4B" w:rsidRPr="00AB5D4B">
        <w:rPr>
          <w:lang w:val="en-US"/>
        </w:rPr>
        <w:t xml:space="preserve"> </w:t>
      </w:r>
      <w:r w:rsidR="004E7A50">
        <w:t>as well as the value ranges already exist</w:t>
      </w:r>
      <w:r w:rsidR="00835A9E">
        <w:t>.</w:t>
      </w:r>
      <w:r w:rsidR="004E7A50">
        <w:t xml:space="preserve"> </w:t>
      </w:r>
    </w:p>
    <w:p w14:paraId="79456BF9" w14:textId="5172C959" w:rsidR="00AD4661" w:rsidRDefault="00AD4661" w:rsidP="00E331B8">
      <w:pPr>
        <w:rPr>
          <w:lang w:val="en-US"/>
        </w:rPr>
      </w:pPr>
      <w:r w:rsidRPr="00AD4661">
        <w:rPr>
          <w:lang w:val="en-US"/>
        </w:rPr>
        <w:t>Ju</w:t>
      </w:r>
      <w:r>
        <w:rPr>
          <w:lang w:val="en-US"/>
        </w:rPr>
        <w:t xml:space="preserve">st note that the critical supplier determination </w:t>
      </w:r>
      <w:r w:rsidR="00C1090F">
        <w:rPr>
          <w:lang w:val="en-US"/>
        </w:rPr>
        <w:t xml:space="preserve">here is a </w:t>
      </w:r>
      <w:r>
        <w:rPr>
          <w:lang w:val="en-US"/>
        </w:rPr>
        <w:t xml:space="preserve">“derived” attribute </w:t>
      </w:r>
      <w:r w:rsidR="00D510DC">
        <w:rPr>
          <w:lang w:val="en-US"/>
        </w:rPr>
        <w:t xml:space="preserve">which also already exists </w:t>
      </w:r>
      <w:r>
        <w:rPr>
          <w:lang w:val="en-US"/>
        </w:rPr>
        <w:t xml:space="preserve">– basically a </w:t>
      </w:r>
      <w:r w:rsidR="00D328D3">
        <w:rPr>
          <w:lang w:val="en-US"/>
        </w:rPr>
        <w:t xml:space="preserve">(coded) </w:t>
      </w:r>
      <w:r>
        <w:rPr>
          <w:lang w:val="en-US"/>
        </w:rPr>
        <w:t>lookup procedure, not a static value as the supplier is not available in the screen.</w:t>
      </w:r>
    </w:p>
    <w:p w14:paraId="1D3A5C08" w14:textId="792CB22B" w:rsidR="00C1090F" w:rsidRDefault="00C1090F" w:rsidP="00E331B8">
      <w:r>
        <w:rPr>
          <w:lang w:val="en-US"/>
        </w:rPr>
        <w:t>Don’t be ashamed to peep into the existing configurations of the UI5-relevant policies</w:t>
      </w:r>
      <w:r w:rsidR="00CB5C14">
        <w:rPr>
          <w:lang w:val="en-US"/>
        </w:rPr>
        <w:t xml:space="preserve"> (and in </w:t>
      </w:r>
      <w:r w:rsidR="00D328D3">
        <w:rPr>
          <w:lang w:val="en-US"/>
        </w:rPr>
        <w:t xml:space="preserve">a </w:t>
      </w:r>
      <w:r w:rsidR="00CB5C14">
        <w:rPr>
          <w:lang w:val="en-US"/>
        </w:rPr>
        <w:t>consistent</w:t>
      </w:r>
      <w:r w:rsidR="00D328D3">
        <w:rPr>
          <w:lang w:val="en-US"/>
        </w:rPr>
        <w:t xml:space="preserve"> setup in a productive system, </w:t>
      </w:r>
      <w:r w:rsidR="00126EF6">
        <w:rPr>
          <w:lang w:val="en-US"/>
        </w:rPr>
        <w:t xml:space="preserve">it </w:t>
      </w:r>
      <w:r w:rsidR="00391C70">
        <w:rPr>
          <w:lang w:val="en-US"/>
        </w:rPr>
        <w:t xml:space="preserve">might </w:t>
      </w:r>
      <w:r w:rsidR="00126EF6">
        <w:rPr>
          <w:lang w:val="en-US"/>
        </w:rPr>
        <w:t>be a choice to not build just one policy to cover both GUI and UI5 scenarios).</w:t>
      </w:r>
      <w:r w:rsidR="00CB5C14">
        <w:rPr>
          <w:lang w:val="en-US"/>
        </w:rPr>
        <w:t xml:space="preserve"> </w:t>
      </w:r>
    </w:p>
    <w:p w14:paraId="41C38F47" w14:textId="586EF1C5" w:rsidR="00C95387" w:rsidRDefault="00FE3C93" w:rsidP="00E331B8">
      <w:r>
        <w:t xml:space="preserve">You can also take these home… the Fiori launchpad and </w:t>
      </w:r>
      <w:proofErr w:type="gramStart"/>
      <w:r>
        <w:t>a</w:t>
      </w:r>
      <w:proofErr w:type="gramEnd"/>
      <w:r>
        <w:t xml:space="preserve"> SAP GUI </w:t>
      </w:r>
      <w:r w:rsidR="000348DC">
        <w:t xml:space="preserve">installation are all you need. Let </w:t>
      </w:r>
      <w:r w:rsidR="008D2843">
        <w:t xml:space="preserve">your trainers </w:t>
      </w:r>
      <w:r w:rsidR="000348DC">
        <w:t xml:space="preserve">know which of the appliances to </w:t>
      </w:r>
      <w:r w:rsidR="00B44662">
        <w:t xml:space="preserve">activate when in the next couple days so you can finalize the training. </w:t>
      </w:r>
    </w:p>
    <w:p w14:paraId="531532FA" w14:textId="77777777" w:rsidR="006067E0" w:rsidRPr="00495271" w:rsidRDefault="006067E0" w:rsidP="00E331B8"/>
    <w:p w14:paraId="510FCB7A" w14:textId="7EF53968" w:rsidR="00843725" w:rsidRPr="005D31BA" w:rsidRDefault="001E4A86" w:rsidP="00843945">
      <w:pPr>
        <w:pStyle w:val="Heading1"/>
        <w:numPr>
          <w:ilvl w:val="0"/>
          <w:numId w:val="24"/>
        </w:numPr>
        <w:ind w:left="426" w:hanging="426"/>
      </w:pPr>
      <w:bookmarkStart w:id="195" w:name="_Toc148094879"/>
      <w:r>
        <w:t xml:space="preserve">Reprise: </w:t>
      </w:r>
      <w:r w:rsidR="00970CF5">
        <w:t>Bonus Part</w:t>
      </w:r>
      <w:r w:rsidR="00645DA7">
        <w:t xml:space="preserve"> </w:t>
      </w:r>
      <w:r w:rsidR="00B577F9" w:rsidRPr="005D31BA">
        <w:t>UI Data Protection Logging</w:t>
      </w:r>
      <w:bookmarkEnd w:id="195"/>
    </w:p>
    <w:p w14:paraId="330DBF6E" w14:textId="4B0435BD" w:rsidR="00C87D6F" w:rsidRPr="00E74C7E" w:rsidRDefault="001D209C" w:rsidP="00CE34BA">
      <w:pPr>
        <w:pStyle w:val="Heading2"/>
        <w:numPr>
          <w:ilvl w:val="0"/>
          <w:numId w:val="34"/>
        </w:numPr>
        <w:ind w:left="426"/>
      </w:pPr>
      <w:bookmarkStart w:id="196" w:name="_Toc148094880"/>
      <w:r w:rsidRPr="00E74C7E">
        <w:t xml:space="preserve">Test: </w:t>
      </w:r>
      <w:r w:rsidR="00C87D6F" w:rsidRPr="00E74C7E">
        <w:t>protected business scenario</w:t>
      </w:r>
      <w:bookmarkEnd w:id="196"/>
    </w:p>
    <w:p w14:paraId="484968D7" w14:textId="13D1DA1A" w:rsidR="00D14CFE" w:rsidRDefault="00D14CFE" w:rsidP="005D31BA">
      <w:pPr>
        <w:pStyle w:val="ListParagraph"/>
        <w:numPr>
          <w:ilvl w:val="0"/>
          <w:numId w:val="9"/>
        </w:numPr>
      </w:pPr>
      <w:r>
        <w:t xml:space="preserve">There would be quite </w:t>
      </w:r>
      <w:proofErr w:type="gramStart"/>
      <w:r>
        <w:t>a number of</w:t>
      </w:r>
      <w:proofErr w:type="gramEnd"/>
      <w:r>
        <w:t xml:space="preserve"> </w:t>
      </w:r>
      <w:r w:rsidR="00935C0E">
        <w:t xml:space="preserve">logs available to check already now; but for this scenario let’s create one more. As Aubrey Myers, go to MM02, call any of the non-protected materials, </w:t>
      </w:r>
      <w:r w:rsidR="00876BCD">
        <w:t xml:space="preserve">change one of the weight entries and save. Will you be able to identify this action later? </w:t>
      </w:r>
    </w:p>
    <w:p w14:paraId="319FFB09" w14:textId="0CF97D16" w:rsidR="004C072D" w:rsidRDefault="00C820C6" w:rsidP="005D31BA">
      <w:pPr>
        <w:pStyle w:val="ListParagraph"/>
        <w:numPr>
          <w:ilvl w:val="0"/>
          <w:numId w:val="9"/>
        </w:numPr>
      </w:pPr>
      <w:r>
        <w:t>To have a look at the logs</w:t>
      </w:r>
      <w:r w:rsidR="00470A88">
        <w:t xml:space="preserve"> now</w:t>
      </w:r>
      <w:r>
        <w:t xml:space="preserve">, log on </w:t>
      </w:r>
      <w:r w:rsidR="00470A88">
        <w:t xml:space="preserve">to SAP GUI </w:t>
      </w:r>
      <w:r>
        <w:t xml:space="preserve">as </w:t>
      </w:r>
      <w:r w:rsidR="000D663F">
        <w:t>Admin Peter Munroe (BPINST) and call the transaction</w:t>
      </w:r>
      <w:r w:rsidR="00B91923">
        <w:t xml:space="preserve"> </w:t>
      </w:r>
      <w:r w:rsidR="000D663F">
        <w:t>/</w:t>
      </w:r>
      <w:r w:rsidR="00B91923">
        <w:t xml:space="preserve">LOGS4H/SHOW/TSF/RST </w:t>
      </w:r>
      <w:r w:rsidR="00470A88">
        <w:t xml:space="preserve">(also maintained in </w:t>
      </w:r>
      <w:r>
        <w:t>favorites</w:t>
      </w:r>
      <w:r w:rsidR="00470A88">
        <w:t>)</w:t>
      </w:r>
      <w:r>
        <w:t xml:space="preserve">. This is actually a report reading out the data </w:t>
      </w:r>
      <w:r w:rsidR="00623FE9">
        <w:t xml:space="preserve">which are </w:t>
      </w:r>
      <w:r>
        <w:t xml:space="preserve">temporarily </w:t>
      </w:r>
      <w:proofErr w:type="gramStart"/>
      <w:r>
        <w:t xml:space="preserve">stored </w:t>
      </w:r>
      <w:r w:rsidR="00AA60E5">
        <w:t xml:space="preserve"> </w:t>
      </w:r>
      <w:r>
        <w:t>in</w:t>
      </w:r>
      <w:proofErr w:type="gramEnd"/>
      <w:r>
        <w:t xml:space="preserve"> the productive client, </w:t>
      </w:r>
      <w:r w:rsidR="00135D2B">
        <w:t>from where a job will move them to the more permanent repository</w:t>
      </w:r>
      <w:r w:rsidR="00991A5E">
        <w:t xml:space="preserve"> where data aggregation and analysis</w:t>
      </w:r>
      <w:r w:rsidR="00B844A1">
        <w:t xml:space="preserve"> is possible in an much more advanced and detailed manner</w:t>
      </w:r>
      <w:r w:rsidR="000D663F">
        <w:t>:</w:t>
      </w:r>
      <w:r w:rsidR="000D663F">
        <w:br/>
      </w:r>
      <w:r w:rsidR="000D663F" w:rsidRPr="000D663F">
        <w:rPr>
          <w:noProof/>
        </w:rPr>
        <w:drawing>
          <wp:inline distT="0" distB="0" distL="0" distR="0" wp14:anchorId="10E15B3B" wp14:editId="2C228D71">
            <wp:extent cx="3582000" cy="1872000"/>
            <wp:effectExtent l="133350" t="133350" r="133350" b="128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2000" cy="1872000"/>
                    </a:xfrm>
                    <a:prstGeom prst="rect">
                      <a:avLst/>
                    </a:prstGeom>
                    <a:ln>
                      <a:noFill/>
                    </a:ln>
                    <a:effectLst>
                      <a:outerShdw blurRad="127000" algn="tl" rotWithShape="0">
                        <a:srgbClr val="000000">
                          <a:alpha val="50000"/>
                        </a:srgbClr>
                      </a:outerShdw>
                    </a:effectLst>
                  </pic:spPr>
                </pic:pic>
              </a:graphicData>
            </a:graphic>
          </wp:inline>
        </w:drawing>
      </w:r>
    </w:p>
    <w:p w14:paraId="0341670F" w14:textId="37853E94" w:rsidR="000D663F" w:rsidRDefault="00B91923" w:rsidP="005D31BA">
      <w:pPr>
        <w:pStyle w:val="ListParagraph"/>
        <w:numPr>
          <w:ilvl w:val="0"/>
          <w:numId w:val="9"/>
        </w:numPr>
      </w:pPr>
      <w:r>
        <w:lastRenderedPageBreak/>
        <w:t>Maintain your selection parameters – or leave the default settings to show all of today’s data in your system</w:t>
      </w:r>
      <w:r w:rsidR="00EA66D4">
        <w:t xml:space="preserve"> and click on execute.</w:t>
      </w:r>
      <w:r w:rsidR="00B651EC">
        <w:t xml:space="preserve"> </w:t>
      </w:r>
    </w:p>
    <w:p w14:paraId="27B240DB" w14:textId="663350FA" w:rsidR="00EA66D4" w:rsidRDefault="007F6F55" w:rsidP="005D31BA">
      <w:pPr>
        <w:pStyle w:val="ListParagraph"/>
        <w:numPr>
          <w:ilvl w:val="0"/>
          <w:numId w:val="9"/>
        </w:numPr>
      </w:pPr>
      <w:r>
        <w:rPr>
          <w:noProof/>
        </w:rPr>
        <mc:AlternateContent>
          <mc:Choice Requires="wpi">
            <w:drawing>
              <wp:anchor distT="0" distB="0" distL="114300" distR="114300" simplePos="0" relativeHeight="251789312" behindDoc="0" locked="1" layoutInCell="1" allowOverlap="1" wp14:anchorId="6DA7AA81" wp14:editId="4498F4ED">
                <wp:simplePos x="0" y="0"/>
                <wp:positionH relativeFrom="column">
                  <wp:posOffset>1943151</wp:posOffset>
                </wp:positionH>
                <wp:positionV relativeFrom="paragraph">
                  <wp:posOffset>730270</wp:posOffset>
                </wp:positionV>
                <wp:extent cx="870943" cy="287974"/>
                <wp:effectExtent l="38100" t="38100" r="5715" b="55245"/>
                <wp:wrapNone/>
                <wp:docPr id="364" name="Ink 364"/>
                <wp:cNvGraphicFramePr/>
                <a:graphic xmlns:a="http://schemas.openxmlformats.org/drawingml/2006/main">
                  <a:graphicData uri="http://schemas.microsoft.com/office/word/2010/wordprocessingInk">
                    <w14:contentPart bwMode="auto" r:id="rId185">
                      <w14:nvContentPartPr>
                        <w14:cNvContentPartPr/>
                      </w14:nvContentPartPr>
                      <w14:xfrm>
                        <a:off x="0" y="0"/>
                        <a:ext cx="870943" cy="287974"/>
                      </w14:xfrm>
                    </w14:contentPart>
                  </a:graphicData>
                </a:graphic>
                <wp14:sizeRelH relativeFrom="margin">
                  <wp14:pctWidth>0</wp14:pctWidth>
                </wp14:sizeRelH>
                <wp14:sizeRelV relativeFrom="margin">
                  <wp14:pctHeight>0</wp14:pctHeight>
                </wp14:sizeRelV>
              </wp:anchor>
            </w:drawing>
          </mc:Choice>
          <mc:Fallback>
            <w:pict>
              <v:shape w14:anchorId="15BF2F0E" id="Ink 364" o:spid="_x0000_s1026" type="#_x0000_t75" style="position:absolute;margin-left:152.3pt;margin-top:56.8pt;width:70pt;height:24.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">
                <v:imagedata r:id="rId186" o:title=""/>
                <w10:anchorlock/>
              </v:shape>
            </w:pict>
          </mc:Fallback>
        </mc:AlternateContent>
      </w:r>
      <w:r w:rsidR="00EA66D4">
        <w:t xml:space="preserve">In the result screen, you see a list of all logged roundtrips on the left hand, and details per roundtrip in the right area. </w:t>
      </w:r>
      <w:r w:rsidR="00F83405">
        <w:br/>
      </w:r>
      <w:r w:rsidR="00F83405" w:rsidRPr="00F83405">
        <w:rPr>
          <w:noProof/>
        </w:rPr>
        <w:drawing>
          <wp:inline distT="0" distB="0" distL="0" distR="0" wp14:anchorId="4D90ED28" wp14:editId="74953669">
            <wp:extent cx="5070475" cy="2898698"/>
            <wp:effectExtent l="133350" t="133350" r="130175" b="130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76280" cy="2902017"/>
                    </a:xfrm>
                    <a:prstGeom prst="rect">
                      <a:avLst/>
                    </a:prstGeom>
                    <a:ln>
                      <a:noFill/>
                    </a:ln>
                    <a:effectLst>
                      <a:outerShdw blurRad="127000" algn="tl" rotWithShape="0">
                        <a:srgbClr val="000000">
                          <a:alpha val="50000"/>
                        </a:srgbClr>
                      </a:outerShdw>
                    </a:effectLst>
                  </pic:spPr>
                </pic:pic>
              </a:graphicData>
            </a:graphic>
          </wp:inline>
        </w:drawing>
      </w:r>
    </w:p>
    <w:p w14:paraId="56D7274C" w14:textId="0BD75296" w:rsidR="00F83405" w:rsidRDefault="00F83405" w:rsidP="005D31BA">
      <w:pPr>
        <w:pStyle w:val="ListParagraph"/>
        <w:numPr>
          <w:ilvl w:val="0"/>
          <w:numId w:val="9"/>
        </w:numPr>
      </w:pPr>
      <w:r>
        <w:t>In the header, click on “Switch detail display” to get a more readable rendering of the information.</w:t>
      </w:r>
    </w:p>
    <w:p w14:paraId="183F6F63" w14:textId="7668BD60" w:rsidR="009E28D0" w:rsidRDefault="00D44B13" w:rsidP="005D31BA">
      <w:pPr>
        <w:pStyle w:val="ListParagraph"/>
        <w:numPr>
          <w:ilvl w:val="0"/>
          <w:numId w:val="9"/>
        </w:numPr>
      </w:pPr>
      <w:r w:rsidRPr="00EE5BA5">
        <w:t xml:space="preserve">You can now go through the entries one after the other and will see the sequence and actions as well as accessed data </w:t>
      </w:r>
      <w:r w:rsidR="007422DF" w:rsidRPr="00EE5BA5">
        <w:t xml:space="preserve">reflected for </w:t>
      </w:r>
      <w:proofErr w:type="gramStart"/>
      <w:r w:rsidR="007422DF" w:rsidRPr="00EE5BA5">
        <w:t>all of</w:t>
      </w:r>
      <w:proofErr w:type="gramEnd"/>
      <w:r w:rsidR="007422DF" w:rsidRPr="00EE5BA5">
        <w:t xml:space="preserve"> the previous </w:t>
      </w:r>
      <w:r w:rsidR="008F2EBD" w:rsidRPr="00EE5BA5">
        <w:t>data accesses you have conducted with the various business users in SAP GUI.</w:t>
      </w:r>
    </w:p>
    <w:p w14:paraId="2B35F66D" w14:textId="4201FD5D" w:rsidR="00BE432A" w:rsidRDefault="00BE432A" w:rsidP="00BE432A">
      <w:pPr>
        <w:pStyle w:val="ListParagraph"/>
        <w:numPr>
          <w:ilvl w:val="0"/>
          <w:numId w:val="0"/>
        </w:numPr>
        <w:ind w:left="720"/>
      </w:pPr>
      <w:r>
        <w:t xml:space="preserve">As an attempt for </w:t>
      </w:r>
      <w:r w:rsidR="00213187">
        <w:t xml:space="preserve">reading these data: </w:t>
      </w:r>
    </w:p>
    <w:p w14:paraId="6161C02F" w14:textId="4B0E3EA1" w:rsidR="00213187" w:rsidRDefault="00213187" w:rsidP="00BE432A">
      <w:pPr>
        <w:pStyle w:val="ListParagraph"/>
        <w:numPr>
          <w:ilvl w:val="0"/>
          <w:numId w:val="0"/>
        </w:numPr>
        <w:ind w:left="720"/>
      </w:pPr>
      <w:r w:rsidRPr="00213187">
        <w:rPr>
          <w:noProof/>
        </w:rPr>
        <w:lastRenderedPageBreak/>
        <w:drawing>
          <wp:inline distT="0" distB="0" distL="0" distR="0" wp14:anchorId="0C6A265B" wp14:editId="685A6685">
            <wp:extent cx="5388393" cy="6052992"/>
            <wp:effectExtent l="133350" t="133350" r="136525" b="138430"/>
            <wp:docPr id="9" name="Picture 8">
              <a:extLst xmlns:a="http://schemas.openxmlformats.org/drawingml/2006/main">
                <a:ext uri="{FF2B5EF4-FFF2-40B4-BE49-F238E27FC236}">
                  <a16:creationId xmlns:a16="http://schemas.microsoft.com/office/drawing/2014/main" id="{22C94923-0A08-49CF-823C-993E34A08B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2C94923-0A08-49CF-823C-993E34A08BDE}"/>
                        </a:ext>
                      </a:extLst>
                    </pic:cNvPr>
                    <pic:cNvPicPr>
                      <a:picLocks noChangeAspect="1"/>
                    </pic:cNvPicPr>
                  </pic:nvPicPr>
                  <pic:blipFill>
                    <a:blip r:embed="rId188"/>
                    <a:stretch>
                      <a:fillRect/>
                    </a:stretch>
                  </pic:blipFill>
                  <pic:spPr>
                    <a:xfrm>
                      <a:off x="0" y="0"/>
                      <a:ext cx="5393416" cy="6058635"/>
                    </a:xfrm>
                    <a:prstGeom prst="rect">
                      <a:avLst/>
                    </a:prstGeom>
                    <a:ln>
                      <a:noFill/>
                    </a:ln>
                    <a:effectLst>
                      <a:outerShdw blurRad="127000" algn="tl" rotWithShape="0">
                        <a:srgbClr val="000000">
                          <a:alpha val="50000"/>
                        </a:srgbClr>
                      </a:outerShdw>
                    </a:effectLst>
                  </pic:spPr>
                </pic:pic>
              </a:graphicData>
            </a:graphic>
          </wp:inline>
        </w:drawing>
      </w:r>
    </w:p>
    <w:p w14:paraId="01ECD8ED" w14:textId="2435791C" w:rsidR="009E28D0" w:rsidRDefault="009E28D0" w:rsidP="005D31BA">
      <w:pPr>
        <w:pStyle w:val="ListParagraph"/>
        <w:numPr>
          <w:ilvl w:val="1"/>
          <w:numId w:val="2"/>
        </w:numPr>
      </w:pPr>
      <w:r>
        <w:t>The tag ID section is empty – we had not configured any tags</w:t>
      </w:r>
      <w:r w:rsidR="004752AA">
        <w:t xml:space="preserve">, which would be a way of making </w:t>
      </w:r>
      <w:r w:rsidR="00643D5E">
        <w:t>search-relevant context more prominent, or to even add context not available in the field proper (</w:t>
      </w:r>
      <w:proofErr w:type="gramStart"/>
      <w:r w:rsidR="00643D5E">
        <w:t>e.g.</w:t>
      </w:r>
      <w:proofErr w:type="gramEnd"/>
      <w:r w:rsidR="00643D5E">
        <w:t xml:space="preserve"> the supplier </w:t>
      </w:r>
      <w:r w:rsidR="00784D59">
        <w:t>in a material master change scenario).</w:t>
      </w:r>
    </w:p>
    <w:p w14:paraId="1A7B61B7" w14:textId="5EF9A04A" w:rsidR="006F77D8" w:rsidRDefault="009E28D0" w:rsidP="005D31BA">
      <w:pPr>
        <w:pStyle w:val="ListParagraph"/>
        <w:numPr>
          <w:ilvl w:val="1"/>
          <w:numId w:val="2"/>
        </w:numPr>
      </w:pPr>
      <w:r>
        <w:t xml:space="preserve">The header </w:t>
      </w:r>
      <w:r w:rsidR="00D063BD">
        <w:t xml:space="preserve">section contains metadata helping to identify the user (user ID, IP, </w:t>
      </w:r>
      <w:r w:rsidR="00B86E36">
        <w:t xml:space="preserve">host/computer name…) </w:t>
      </w:r>
      <w:r w:rsidR="00D063BD">
        <w:t>and how he accessed the data (system, UI technology</w:t>
      </w:r>
      <w:r w:rsidR="00B86E36">
        <w:t>, transaction/application name</w:t>
      </w:r>
      <w:r w:rsidR="00D063BD">
        <w:t>)</w:t>
      </w:r>
      <w:r w:rsidR="00B86E36">
        <w:t>.</w:t>
      </w:r>
      <w:r w:rsidR="00394295">
        <w:t xml:space="preserve"> There’s also metadata </w:t>
      </w:r>
      <w:r w:rsidR="000E54BD">
        <w:t xml:space="preserve">for data protection requirements, such as reason code and retention date (after which the record can be removed) </w:t>
      </w:r>
    </w:p>
    <w:p w14:paraId="01A32FE7" w14:textId="3447768B" w:rsidR="006F77D8" w:rsidRDefault="006F77D8" w:rsidP="005D31BA">
      <w:pPr>
        <w:pStyle w:val="ListParagraph"/>
        <w:numPr>
          <w:ilvl w:val="1"/>
          <w:numId w:val="2"/>
        </w:numPr>
      </w:pPr>
      <w:r>
        <w:t>The “Input” section contains selection parameters and action IDs, if appropriate</w:t>
      </w:r>
      <w:r w:rsidR="00784D59">
        <w:t xml:space="preserve">. Here, the access </w:t>
      </w:r>
      <w:r w:rsidR="008068DB">
        <w:t xml:space="preserve">(selection criteria) </w:t>
      </w:r>
      <w:r w:rsidR="00784D59">
        <w:t>was to material CS-A1-X100-01</w:t>
      </w:r>
      <w:r w:rsidR="002E48D4">
        <w:t xml:space="preserve">. There’s not always a specific </w:t>
      </w:r>
      <w:r w:rsidR="002A6214">
        <w:t>input/selection value</w:t>
      </w:r>
      <w:r w:rsidR="00A5377E">
        <w:t xml:space="preserve">; in particular if there was a navigation within one app, this </w:t>
      </w:r>
      <w:r w:rsidR="00A5377E">
        <w:lastRenderedPageBreak/>
        <w:t xml:space="preserve">section is often </w:t>
      </w:r>
      <w:proofErr w:type="gramStart"/>
      <w:r w:rsidR="00A5377E">
        <w:t>empty</w:t>
      </w:r>
      <w:proofErr w:type="gramEnd"/>
      <w:r w:rsidR="00A5377E">
        <w:t xml:space="preserve"> and the output is </w:t>
      </w:r>
      <w:r w:rsidR="00CE42FC">
        <w:t xml:space="preserve">basically </w:t>
      </w:r>
      <w:r w:rsidR="00A5377E">
        <w:t xml:space="preserve">the continuation of the previous roundtrip. </w:t>
      </w:r>
    </w:p>
    <w:p w14:paraId="450BBDBE" w14:textId="1FCDC18A" w:rsidR="00BC3FE9" w:rsidRDefault="006F77D8" w:rsidP="005D31BA">
      <w:pPr>
        <w:pStyle w:val="ListParagraph"/>
        <w:numPr>
          <w:ilvl w:val="1"/>
          <w:numId w:val="2"/>
        </w:numPr>
      </w:pPr>
      <w:r>
        <w:t>The “Output</w:t>
      </w:r>
      <w:r w:rsidR="002A6214">
        <w:t>”</w:t>
      </w:r>
      <w:r>
        <w:t xml:space="preserve"> sections </w:t>
      </w:r>
      <w:proofErr w:type="gramStart"/>
      <w:r>
        <w:t>contains</w:t>
      </w:r>
      <w:proofErr w:type="gramEnd"/>
      <w:r>
        <w:t xml:space="preserve"> a list of all fields </w:t>
      </w:r>
      <w:r w:rsidR="00A1065C">
        <w:t>included in the system response</w:t>
      </w:r>
      <w:r w:rsidR="00CE42FC">
        <w:t>. Also here, you will not always have data</w:t>
      </w:r>
      <w:r w:rsidR="00F47709">
        <w:t>:</w:t>
      </w:r>
      <w:r w:rsidR="00CE42FC">
        <w:t xml:space="preserve"> there are cases </w:t>
      </w:r>
      <w:proofErr w:type="gramStart"/>
      <w:r w:rsidR="00CE42FC">
        <w:t>e.g.</w:t>
      </w:r>
      <w:proofErr w:type="gramEnd"/>
      <w:r w:rsidR="00CE42FC">
        <w:t xml:space="preserve"> of a screen break after the input – </w:t>
      </w:r>
      <w:r w:rsidR="00F47709">
        <w:t xml:space="preserve">but then the following roundtrip/record </w:t>
      </w:r>
      <w:r w:rsidR="00534681">
        <w:t xml:space="preserve">will be carrying these. </w:t>
      </w:r>
    </w:p>
    <w:p w14:paraId="33868CB2" w14:textId="734479D6" w:rsidR="00284D82" w:rsidRDefault="00284D82" w:rsidP="00284D82">
      <w:pPr>
        <w:ind w:left="1080"/>
      </w:pPr>
      <w:r w:rsidRPr="00BC3FE9">
        <w:t>This is certainly a lot to take in – please consider that these are raw data however, and in many cases analysing users will not need these; plus, there are options to decrease the data volumes while keeping the entirety of all actions (roundtrips) intact.</w:t>
      </w:r>
    </w:p>
    <w:p w14:paraId="6FD057F9" w14:textId="75556546" w:rsidR="001F1D62" w:rsidRPr="001F1D62" w:rsidRDefault="001F1D62" w:rsidP="001F1D62">
      <w:pPr>
        <w:pStyle w:val="ListParagraph"/>
        <w:numPr>
          <w:ilvl w:val="0"/>
          <w:numId w:val="9"/>
        </w:numPr>
      </w:pPr>
      <w:r w:rsidRPr="001F1D62">
        <w:t>Finally, scroll to t</w:t>
      </w:r>
      <w:r>
        <w:t xml:space="preserve">he end of the </w:t>
      </w:r>
      <w:r w:rsidR="005077F1">
        <w:t xml:space="preserve">list of roundtrips with the latest time stamps. Go through the last few </w:t>
      </w:r>
      <w:proofErr w:type="gramStart"/>
      <w:r w:rsidR="005077F1">
        <w:t>entries, and</w:t>
      </w:r>
      <w:proofErr w:type="gramEnd"/>
      <w:r w:rsidR="005077F1">
        <w:t xml:space="preserve"> try to identify </w:t>
      </w:r>
      <w:r w:rsidR="00495FBE">
        <w:t>the instance where you have changed the material weight. Will you see it?</w:t>
      </w:r>
      <w:r w:rsidR="009D435F">
        <w:t xml:space="preserve"> Hint: keep looking at the input section for an entry for weight</w:t>
      </w:r>
      <w:r w:rsidR="001858D2">
        <w:t xml:space="preserve">… that’s the clue to look for! There are also reports in the solution to highlight such changes, but they are </w:t>
      </w:r>
      <w:r w:rsidR="00284D82">
        <w:t>based in the repository.</w:t>
      </w:r>
    </w:p>
    <w:p w14:paraId="26527135" w14:textId="73690ABC" w:rsidR="004C072D" w:rsidRDefault="004C072D" w:rsidP="00284D82">
      <w:pPr>
        <w:ind w:left="360"/>
      </w:pPr>
    </w:p>
    <w:p w14:paraId="785EBD28" w14:textId="658B9CA4" w:rsidR="00D55227" w:rsidRDefault="00D55227" w:rsidP="005D31BA">
      <w:pPr>
        <w:ind w:left="720"/>
      </w:pPr>
    </w:p>
    <w:p w14:paraId="068A7BCB" w14:textId="77777777" w:rsidR="00EE009B" w:rsidRDefault="00EE009B" w:rsidP="007F6F55">
      <w:pPr>
        <w:sectPr w:rsidR="00EE009B" w:rsidSect="000D5108">
          <w:pgSz w:w="11906" w:h="16838"/>
          <w:pgMar w:top="1134" w:right="1440" w:bottom="1843" w:left="1134" w:header="709" w:footer="816" w:gutter="0"/>
          <w:cols w:space="708"/>
          <w:titlePg/>
          <w:docGrid w:linePitch="360"/>
        </w:sectPr>
      </w:pPr>
    </w:p>
    <w:p w14:paraId="6A21CA72" w14:textId="77777777" w:rsidR="002D0C0B" w:rsidRDefault="002D0C0B" w:rsidP="007F6F55">
      <w:pPr>
        <w:rPr>
          <w:sz w:val="36"/>
          <w:szCs w:val="36"/>
          <w:lang w:val="en-US"/>
        </w:rPr>
      </w:pPr>
    </w:p>
    <w:p w14:paraId="6641B7F1" w14:textId="77777777" w:rsidR="002D0C0B" w:rsidRDefault="002D0C0B" w:rsidP="007F6F55">
      <w:pPr>
        <w:rPr>
          <w:sz w:val="36"/>
          <w:szCs w:val="36"/>
          <w:lang w:val="en-US"/>
        </w:rPr>
      </w:pPr>
    </w:p>
    <w:p w14:paraId="1BE0A2D9" w14:textId="77777777" w:rsidR="002D0C0B" w:rsidRDefault="002D0C0B" w:rsidP="007F6F55">
      <w:pPr>
        <w:rPr>
          <w:sz w:val="36"/>
          <w:szCs w:val="36"/>
          <w:lang w:val="en-US"/>
        </w:rPr>
      </w:pPr>
    </w:p>
    <w:p w14:paraId="4EA071E5" w14:textId="2B6A040C" w:rsidR="002D0C0B" w:rsidRPr="004246C5" w:rsidRDefault="00511872" w:rsidP="00E85505">
      <w:pPr>
        <w:jc w:val="center"/>
        <w:rPr>
          <w:sz w:val="48"/>
          <w:szCs w:val="48"/>
          <w:lang w:val="en-US"/>
        </w:rPr>
      </w:pPr>
      <w:r w:rsidRPr="004246C5">
        <w:rPr>
          <w:sz w:val="48"/>
          <w:szCs w:val="48"/>
          <w:lang w:val="en-US"/>
        </w:rPr>
        <w:t xml:space="preserve">Thank you for spending your time with us </w:t>
      </w:r>
      <w:r w:rsidR="00A246B0" w:rsidRPr="004246C5">
        <w:rPr>
          <w:sz w:val="48"/>
          <w:szCs w:val="48"/>
          <w:lang w:val="en-US"/>
        </w:rPr>
        <w:t xml:space="preserve">today – and </w:t>
      </w:r>
      <w:r w:rsidR="00D811AC" w:rsidRPr="004246C5">
        <w:rPr>
          <w:sz w:val="48"/>
          <w:szCs w:val="48"/>
          <w:lang w:val="en-US"/>
        </w:rPr>
        <w:t xml:space="preserve">looking forward to </w:t>
      </w:r>
      <w:r w:rsidR="00E85505">
        <w:rPr>
          <w:sz w:val="48"/>
          <w:szCs w:val="48"/>
          <w:lang w:val="en-US"/>
        </w:rPr>
        <w:br/>
      </w:r>
      <w:r w:rsidR="00D811AC" w:rsidRPr="004246C5">
        <w:rPr>
          <w:sz w:val="48"/>
          <w:szCs w:val="48"/>
          <w:lang w:val="en-US"/>
        </w:rPr>
        <w:t>be</w:t>
      </w:r>
      <w:r w:rsidR="000170DD">
        <w:rPr>
          <w:sz w:val="48"/>
          <w:szCs w:val="48"/>
          <w:lang w:val="en-US"/>
        </w:rPr>
        <w:t>ing</w:t>
      </w:r>
      <w:r w:rsidR="00D811AC" w:rsidRPr="004246C5">
        <w:rPr>
          <w:sz w:val="48"/>
          <w:szCs w:val="48"/>
          <w:lang w:val="en-US"/>
        </w:rPr>
        <w:t xml:space="preserve"> in touch!</w:t>
      </w:r>
    </w:p>
    <w:p w14:paraId="0C56E83A" w14:textId="77777777" w:rsidR="002C655E" w:rsidRDefault="002C655E" w:rsidP="002D0C0B">
      <w:pPr>
        <w:jc w:val="center"/>
        <w:rPr>
          <w:sz w:val="36"/>
          <w:szCs w:val="36"/>
          <w:lang w:val="en-US"/>
        </w:rPr>
      </w:pPr>
    </w:p>
    <w:p w14:paraId="030E6E28" w14:textId="77777777" w:rsidR="00D55227" w:rsidRPr="00511872" w:rsidRDefault="00D55227" w:rsidP="002D0C0B">
      <w:pPr>
        <w:jc w:val="center"/>
        <w:rPr>
          <w:lang w:val="en-US"/>
        </w:rPr>
      </w:pPr>
    </w:p>
    <w:sectPr w:rsidR="00D55227" w:rsidRPr="00511872" w:rsidSect="00243216">
      <w:footerReference w:type="first" r:id="rId189"/>
      <w:pgSz w:w="11906" w:h="16838"/>
      <w:pgMar w:top="1440" w:right="1440" w:bottom="1843" w:left="1440" w:header="708" w:footer="816"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5" w:author="Tobias Keller" w:date="2022-11-15T09:10:00Z" w:initials="KT">
    <w:p w14:paraId="31135827" w14:textId="06E36A94" w:rsidR="00B418E1" w:rsidRDefault="00B418E1" w:rsidP="00B418E1">
      <w:pPr>
        <w:pStyle w:val="Heading3"/>
      </w:pPr>
      <w:r>
        <w:rPr>
          <w:rStyle w:val="CommentReference"/>
        </w:rPr>
        <w:annotationRef/>
      </w:r>
      <w:r w:rsidRPr="00B418E1">
        <w:rPr>
          <w:lang w:val="en-US"/>
        </w:rPr>
        <w:t>Omitting</w:t>
      </w:r>
      <w:r w:rsidR="001705C6">
        <w:rPr>
          <w:lang w:val="en-US"/>
        </w:rPr>
        <w:t xml:space="preserve"> here</w:t>
      </w:r>
      <w:r w:rsidRPr="00B418E1">
        <w:rPr>
          <w:lang w:val="en-US"/>
        </w:rPr>
        <w:t xml:space="preserve"> following section: </w:t>
      </w:r>
      <w:r>
        <w:t>Mapping domain name to external IP</w:t>
      </w:r>
    </w:p>
    <w:p w14:paraId="4E299EC5" w14:textId="77777777" w:rsidR="00B418E1" w:rsidRDefault="00B418E1" w:rsidP="00B418E1">
      <w:pPr>
        <w:rPr>
          <w:lang w:val="en-US"/>
        </w:rPr>
      </w:pPr>
      <w:r>
        <w:rPr>
          <w:lang w:val="en-US"/>
        </w:rPr>
        <w:t xml:space="preserve">For technical reasons and to make the demo scenario work, your device needs to be aware of the IP. This is done through a mapping in your device’s </w:t>
      </w:r>
      <w:r w:rsidRPr="00E6795F">
        <w:rPr>
          <w:lang w:val="en-US"/>
        </w:rPr>
        <w:t>windows installation</w:t>
      </w:r>
      <w:r>
        <w:rPr>
          <w:lang w:val="en-US"/>
        </w:rPr>
        <w:t xml:space="preserve">. </w:t>
      </w:r>
    </w:p>
    <w:p w14:paraId="2DBCCACD" w14:textId="77777777" w:rsidR="00B418E1" w:rsidRDefault="00B418E1" w:rsidP="00B418E1">
      <w:pPr>
        <w:rPr>
          <w:lang w:val="en-US"/>
        </w:rPr>
      </w:pPr>
      <w:r>
        <w:rPr>
          <w:lang w:val="en-US"/>
        </w:rPr>
        <w:t xml:space="preserve">Open </w:t>
      </w:r>
      <w:r w:rsidRPr="00E6795F">
        <w:rPr>
          <w:lang w:val="en-US"/>
        </w:rPr>
        <w:t xml:space="preserve">an explorer window and navigate to </w:t>
      </w:r>
      <w:r>
        <w:rPr>
          <w:lang w:val="en-US"/>
        </w:rPr>
        <w:t xml:space="preserve">the following folder: </w:t>
      </w:r>
      <w:r>
        <w:rPr>
          <w:lang w:val="en-US"/>
        </w:rPr>
        <w:br/>
      </w:r>
      <w:r w:rsidRPr="00E6795F">
        <w:rPr>
          <w:lang w:val="en-US"/>
        </w:rPr>
        <w:t>C:\Windows\System32\drivers\et</w:t>
      </w:r>
      <w:r>
        <w:rPr>
          <w:lang w:val="en-US"/>
        </w:rPr>
        <w:t xml:space="preserve">c. </w:t>
      </w:r>
    </w:p>
    <w:p w14:paraId="3EBCEF24" w14:textId="77777777" w:rsidR="00B418E1" w:rsidRDefault="00B418E1" w:rsidP="00B418E1">
      <w:pPr>
        <w:rPr>
          <w:lang w:val="en-US"/>
        </w:rPr>
      </w:pPr>
      <w:r>
        <w:rPr>
          <w:lang w:val="en-US"/>
        </w:rPr>
        <w:t>Here, o</w:t>
      </w:r>
      <w:r w:rsidRPr="00E6795F">
        <w:rPr>
          <w:lang w:val="en-US"/>
        </w:rPr>
        <w:t>pen</w:t>
      </w:r>
      <w:r>
        <w:rPr>
          <w:lang w:val="en-US"/>
        </w:rPr>
        <w:t xml:space="preserve"> the file “hosts” in admin mode (e.g. through program Notepad++). At the end of the text add a line (where xxx….. should be replaced by the external IP address of the S/4H server): </w:t>
      </w:r>
    </w:p>
    <w:p w14:paraId="712F1BA8" w14:textId="77777777" w:rsidR="00B418E1" w:rsidRDefault="00B418E1" w:rsidP="00B418E1">
      <w:pPr>
        <w:rPr>
          <w:lang w:val="en-US"/>
        </w:rPr>
      </w:pPr>
      <w:r>
        <w:rPr>
          <w:lang w:val="en-US"/>
        </w:rPr>
        <w:t>xxx.xxx.xxx.xxx</w:t>
      </w:r>
      <w:r w:rsidRPr="00A7188A">
        <w:rPr>
          <w:lang w:val="en-US"/>
        </w:rPr>
        <w:t xml:space="preserve"> vhcals4hci.dummy.nodomain vhcals4hci vhcals4hcs.dummy.nodomain vhcals4hcs vhcalhdbdb vhcaldhbdb.dummy.nodomai</w:t>
      </w:r>
      <w:r>
        <w:rPr>
          <w:lang w:val="en-US"/>
        </w:rPr>
        <w:t>n</w:t>
      </w:r>
    </w:p>
    <w:p w14:paraId="3744E53B" w14:textId="77777777" w:rsidR="00B418E1" w:rsidRDefault="00B418E1" w:rsidP="00B418E1">
      <w:pPr>
        <w:rPr>
          <w:lang w:val="en-US"/>
        </w:rPr>
      </w:pPr>
      <w:r>
        <w:rPr>
          <w:lang w:val="en-US"/>
        </w:rPr>
        <w:t xml:space="preserve">Then save. </w:t>
      </w:r>
    </w:p>
    <w:p w14:paraId="691AE32B" w14:textId="77777777" w:rsidR="00B418E1" w:rsidRDefault="00B418E1" w:rsidP="00B418E1">
      <w:pPr>
        <w:rPr>
          <w:lang w:val="en-US"/>
        </w:rPr>
      </w:pPr>
      <w:r>
        <w:rPr>
          <w:lang w:val="en-US"/>
        </w:rPr>
        <w:t xml:space="preserve">Here’s an example how this could look: </w:t>
      </w:r>
    </w:p>
    <w:p w14:paraId="4789E78D" w14:textId="77777777" w:rsidR="00B418E1" w:rsidRDefault="00B418E1" w:rsidP="00B418E1">
      <w:pPr>
        <w:rPr>
          <w:lang w:val="en-US"/>
        </w:rPr>
      </w:pPr>
      <w:r w:rsidRPr="00041B91">
        <w:rPr>
          <w:noProof/>
          <w:lang w:val="en-US"/>
        </w:rPr>
        <w:drawing>
          <wp:inline distT="0" distB="0" distL="0" distR="0" wp14:anchorId="53C01966" wp14:editId="0B9B4C47">
            <wp:extent cx="5731510" cy="36633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731510" cy="3663315"/>
                    </a:xfrm>
                    <a:prstGeom prst="rect">
                      <a:avLst/>
                    </a:prstGeom>
                  </pic:spPr>
                </pic:pic>
              </a:graphicData>
            </a:graphic>
          </wp:inline>
        </w:drawing>
      </w:r>
    </w:p>
    <w:p w14:paraId="42324794" w14:textId="1084DA87" w:rsidR="00B418E1" w:rsidRPr="00B418E1" w:rsidRDefault="00B418E1">
      <w:pPr>
        <w:pStyle w:val="CommentText"/>
        <w:rPr>
          <w:lang w:val="de-DE"/>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32479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DD5F3" w16cex:dateUtc="2022-11-15T08: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324794" w16cid:durableId="271DD5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BA4D1" w14:textId="77777777" w:rsidR="00242C4A" w:rsidRDefault="00242C4A" w:rsidP="00304198">
      <w:pPr>
        <w:spacing w:after="0" w:line="240" w:lineRule="auto"/>
      </w:pPr>
      <w:r>
        <w:separator/>
      </w:r>
    </w:p>
  </w:endnote>
  <w:endnote w:type="continuationSeparator" w:id="0">
    <w:p w14:paraId="0023D415" w14:textId="77777777" w:rsidR="00242C4A" w:rsidRDefault="00242C4A" w:rsidP="003041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72">
    <w:panose1 w:val="020B0503030000000003"/>
    <w:charset w:val="00"/>
    <w:family w:val="swiss"/>
    <w:pitch w:val="variable"/>
    <w:sig w:usb0="A00002EF" w:usb1="5000205B" w:usb2="0000000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4162218"/>
      <w:docPartObj>
        <w:docPartGallery w:val="Page Numbers (Bottom of Page)"/>
        <w:docPartUnique/>
      </w:docPartObj>
    </w:sdtPr>
    <w:sdtEndPr>
      <w:rPr>
        <w:color w:val="7F7F7F" w:themeColor="background1" w:themeShade="7F"/>
        <w:spacing w:val="60"/>
      </w:rPr>
    </w:sdtEndPr>
    <w:sdtContent>
      <w:p w14:paraId="3CC45E6B" w14:textId="01E6A7CB" w:rsidR="001F5C65" w:rsidRDefault="001F5C65" w:rsidP="001F5C65">
        <w:pPr>
          <w:pStyle w:val="Footer"/>
          <w:pBdr>
            <w:top w:val="single" w:sz="4" w:space="1" w:color="D9D9D9" w:themeColor="background1" w:themeShade="D9"/>
          </w:pBdr>
          <w:ind w:left="6946"/>
          <w:rPr>
            <w:b/>
            <w:bCs/>
          </w:rPr>
        </w:pPr>
        <w:r>
          <w:rPr>
            <w:color w:val="7F7F7F" w:themeColor="background1" w:themeShade="7F"/>
            <w:spacing w:val="60"/>
          </w:rPr>
          <w:t>Page</w:t>
        </w:r>
        <w:r w:rsidR="00AE37C7">
          <w:rPr>
            <w:color w:val="7F7F7F" w:themeColor="background1" w:themeShade="7F"/>
            <w:spacing w:val="60"/>
            <w:lang w:val="de-DE"/>
          </w:rPr>
          <w:t>|</w:t>
        </w:r>
        <w:r w:rsidR="00AE37C7" w:rsidRPr="00AE37C7">
          <w:rPr>
            <w:noProof/>
          </w:rPr>
          <w:t xml:space="preserve"> </w:t>
        </w:r>
        <w:r w:rsidR="00AE37C7" w:rsidRPr="0031722B">
          <w:rPr>
            <w:noProof/>
          </w:rPr>
          <w:drawing>
            <wp:anchor distT="0" distB="0" distL="114300" distR="114300" simplePos="0" relativeHeight="251667456" behindDoc="0" locked="0" layoutInCell="1" allowOverlap="1" wp14:anchorId="46694040" wp14:editId="4ED2A3E7">
              <wp:simplePos x="0" y="0"/>
              <wp:positionH relativeFrom="column">
                <wp:posOffset>0</wp:posOffset>
              </wp:positionH>
              <wp:positionV relativeFrom="paragraph">
                <wp:posOffset>-114935</wp:posOffset>
              </wp:positionV>
              <wp:extent cx="1577975" cy="359410"/>
              <wp:effectExtent l="0" t="0" r="3175" b="2540"/>
              <wp:wrapSquare wrapText="bothSides"/>
              <wp:docPr id="14" name="SAP Logo" descr="SAP Logo" title="SA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P Logo" descr="SAP Logo" title="SAP Logo"/>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77975" cy="359410"/>
                      </a:xfrm>
                      <a:prstGeom prst="rect">
                        <a:avLst/>
                      </a:prstGeom>
                    </pic:spPr>
                  </pic:pic>
                </a:graphicData>
              </a:graphic>
            </wp:anchor>
          </w:drawing>
        </w:r>
        <w:r w:rsidR="00AE37C7">
          <w:fldChar w:fldCharType="begin"/>
        </w:r>
        <w:r w:rsidR="00AE37C7">
          <w:instrText xml:space="preserve"> PAGE   \* MERGEFORMAT </w:instrText>
        </w:r>
        <w:r w:rsidR="00AE37C7">
          <w:fldChar w:fldCharType="separate"/>
        </w:r>
        <w:r w:rsidR="00AE37C7">
          <w:t>15</w:t>
        </w:r>
        <w:r w:rsidR="00AE37C7">
          <w:rPr>
            <w:b/>
            <w:bCs/>
            <w:noProof/>
          </w:rPr>
          <w:fldChar w:fldCharType="end"/>
        </w:r>
      </w:p>
    </w:sdtContent>
  </w:sdt>
  <w:p w14:paraId="5C4F474D" w14:textId="246E767D" w:rsidR="00F8457A" w:rsidRPr="00BF26CE" w:rsidRDefault="00F8457A" w:rsidP="001F5C65">
    <w:pPr>
      <w:pStyle w:val="Footer"/>
      <w:ind w:left="694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1868F" w14:textId="77777777" w:rsidR="00BF26CE" w:rsidRPr="0031722B" w:rsidRDefault="00BF26CE" w:rsidP="00BF26CE">
    <w:pPr>
      <w:pStyle w:val="Footer"/>
      <w:tabs>
        <w:tab w:val="left" w:pos="2082"/>
        <w:tab w:val="right" w:pos="9639"/>
      </w:tabs>
    </w:pPr>
    <w:r>
      <w:rPr>
        <w:color w:val="7F7F7F" w:themeColor="background1" w:themeShade="7F"/>
        <w:spacing w:val="60"/>
      </w:rPr>
      <w:tab/>
    </w:r>
    <w:r>
      <w:rPr>
        <w:color w:val="7F7F7F" w:themeColor="background1" w:themeShade="7F"/>
        <w:spacing w:val="60"/>
      </w:rPr>
      <w:tab/>
    </w:r>
    <w:r>
      <w:rPr>
        <w:noProof/>
      </w:rPr>
      <mc:AlternateContent>
        <mc:Choice Requires="wps">
          <w:drawing>
            <wp:anchor distT="0" distB="0" distL="114300" distR="114300" simplePos="0" relativeHeight="251665408" behindDoc="0" locked="0" layoutInCell="1" allowOverlap="1" wp14:anchorId="51A3D8A4" wp14:editId="15BAEA5E">
              <wp:simplePos x="0" y="0"/>
              <wp:positionH relativeFrom="column">
                <wp:posOffset>0</wp:posOffset>
              </wp:positionH>
              <wp:positionV relativeFrom="paragraph">
                <wp:posOffset>-339774</wp:posOffset>
              </wp:positionV>
              <wp:extent cx="5718517" cy="0"/>
              <wp:effectExtent l="0" t="19050" r="34925" b="19050"/>
              <wp:wrapNone/>
              <wp:docPr id="268" name="Straight Connector 268"/>
              <wp:cNvGraphicFramePr/>
              <a:graphic xmlns:a="http://schemas.openxmlformats.org/drawingml/2006/main">
                <a:graphicData uri="http://schemas.microsoft.com/office/word/2010/wordprocessingShape">
                  <wps:wsp>
                    <wps:cNvCnPr/>
                    <wps:spPr>
                      <a:xfrm>
                        <a:off x="0" y="0"/>
                        <a:ext cx="5718517" cy="0"/>
                      </a:xfrm>
                      <a:prstGeom prst="line">
                        <a:avLst/>
                      </a:prstGeom>
                      <a:ln w="28575">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9B4B28" id="Straight Connector 26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26.75pt" to="450.3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" strokecolor="#747070 [1614]" strokeweight="2.25pt">
              <v:stroke joinstyle="miter"/>
            </v:line>
          </w:pict>
        </mc:Fallback>
      </mc:AlternateContent>
    </w:r>
    <w:r w:rsidRPr="0031722B">
      <w:rPr>
        <w:color w:val="7F7F7F" w:themeColor="background1" w:themeShade="7F"/>
        <w:spacing w:val="60"/>
      </w:rPr>
      <w:t>Page</w:t>
    </w:r>
    <w:r w:rsidRPr="0031722B">
      <w:t xml:space="preserve"> | </w:t>
    </w:r>
    <w:r w:rsidRPr="0031722B">
      <w:fldChar w:fldCharType="begin"/>
    </w:r>
    <w:r w:rsidRPr="0031722B">
      <w:instrText xml:space="preserve"> PAGE   \* MERGEFORMAT </w:instrText>
    </w:r>
    <w:r w:rsidRPr="0031722B">
      <w:fldChar w:fldCharType="separate"/>
    </w:r>
    <w:r>
      <w:t>1</w:t>
    </w:r>
    <w:r w:rsidRPr="0031722B">
      <w:rPr>
        <w:b/>
        <w:bCs/>
        <w:noProof/>
      </w:rPr>
      <w:fldChar w:fldCharType="end"/>
    </w:r>
  </w:p>
  <w:p w14:paraId="1275DB0A" w14:textId="77777777" w:rsidR="00436C0A" w:rsidRDefault="00436C0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BDC5D" w14:textId="7F7F052D" w:rsidR="00803814" w:rsidRDefault="00803814">
    <w:pPr>
      <w:pStyle w:val="Footer"/>
    </w:pPr>
    <w:r w:rsidRPr="009240BF">
      <w:rPr>
        <w:rFonts w:ascii="Arial" w:eastAsia="Calibri" w:hAnsi="Arial" w:cs="Times New Roman"/>
        <w:noProof/>
        <w:sz w:val="20"/>
        <w:lang w:val="en-US" w:eastAsia="de-DE"/>
      </w:rPr>
      <mc:AlternateContent>
        <mc:Choice Requires="wps">
          <w:drawing>
            <wp:anchor distT="0" distB="0" distL="114300" distR="114300" simplePos="0" relativeHeight="251661312" behindDoc="0" locked="0" layoutInCell="1" allowOverlap="1" wp14:anchorId="2DB16ABB" wp14:editId="33B04EA7">
              <wp:simplePos x="0" y="0"/>
              <wp:positionH relativeFrom="column">
                <wp:posOffset>62865</wp:posOffset>
              </wp:positionH>
              <wp:positionV relativeFrom="paragraph">
                <wp:posOffset>-1969770</wp:posOffset>
              </wp:positionV>
              <wp:extent cx="2359660" cy="262890"/>
              <wp:effectExtent l="0" t="0" r="0" b="3810"/>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03BDE" w14:textId="77777777" w:rsidR="00803814" w:rsidRPr="009240BF" w:rsidRDefault="00803814" w:rsidP="00803814">
                          <w:pPr>
                            <w:rPr>
                              <w:rFonts w:cs="Arial"/>
                              <w:b/>
                              <w:bCs/>
                              <w:color w:val="000000"/>
                              <w:sz w:val="16"/>
                              <w:szCs w:val="16"/>
                            </w:rPr>
                          </w:pPr>
                          <w:r w:rsidRPr="009240BF">
                            <w:rPr>
                              <w:rFonts w:cs="Arial"/>
                              <w:b/>
                              <w:bCs/>
                              <w:color w:val="F0AB00"/>
                              <w:sz w:val="16"/>
                              <w:szCs w:val="16"/>
                            </w:rPr>
                            <w:t>www.sap.com/</w:t>
                          </w:r>
                          <w:r w:rsidRPr="009240BF">
                            <w:rPr>
                              <w:rFonts w:cs="Arial"/>
                              <w:b/>
                              <w:bCs/>
                              <w:color w:val="000000"/>
                              <w:sz w:val="16"/>
                              <w:szCs w:val="16"/>
                            </w:rPr>
                            <w:t>contactsap</w:t>
                          </w:r>
                        </w:p>
                      </w:txbxContent>
                    </wps:txbx>
                    <wps:bodyPr rot="0" vert="horz" wrap="square" lIns="91440" tIns="45720" rIns="91440" bIns="45720" anchor="t" anchorCtr="0" upright="1">
                      <a:noAutofit/>
                    </wps:bodyPr>
                  </wps:wsp>
                </a:graphicData>
              </a:graphic>
            </wp:anchor>
          </w:drawing>
        </mc:Choice>
        <mc:Fallback>
          <w:pict>
            <v:shapetype w14:anchorId="2DB16ABB" id="_x0000_t202" coordsize="21600,21600" o:spt="202" path="m,l,21600r21600,l21600,xe">
              <v:stroke joinstyle="miter"/>
              <v:path gradientshapeok="t" o:connecttype="rect"/>
            </v:shapetype>
            <v:shape id="Text Box 33" o:spid="_x0000_s1028" type="#_x0000_t202" style="position:absolute;margin-left:4.95pt;margin-top:-155.1pt;width:185.8pt;height:20.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" filled="f" stroked="f">
              <v:textbox>
                <w:txbxContent>
                  <w:p w14:paraId="26F03BDE" w14:textId="77777777" w:rsidR="00803814" w:rsidRPr="009240BF" w:rsidRDefault="00803814" w:rsidP="00803814">
                    <w:pPr>
                      <w:rPr>
                        <w:rFonts w:cs="Arial"/>
                        <w:b/>
                        <w:bCs/>
                        <w:color w:val="000000"/>
                        <w:sz w:val="16"/>
                        <w:szCs w:val="16"/>
                      </w:rPr>
                    </w:pPr>
                    <w:r w:rsidRPr="009240BF">
                      <w:rPr>
                        <w:rFonts w:cs="Arial"/>
                        <w:b/>
                        <w:bCs/>
                        <w:color w:val="F0AB00"/>
                        <w:sz w:val="16"/>
                        <w:szCs w:val="16"/>
                      </w:rPr>
                      <w:t>www.sap.com/</w:t>
                    </w:r>
                    <w:r w:rsidRPr="009240BF">
                      <w:rPr>
                        <w:rFonts w:cs="Arial"/>
                        <w:b/>
                        <w:bCs/>
                        <w:color w:val="000000"/>
                        <w:sz w:val="16"/>
                        <w:szCs w:val="16"/>
                      </w:rPr>
                      <w:t>contactsap</w:t>
                    </w:r>
                  </w:p>
                </w:txbxContent>
              </v:textbox>
            </v:shape>
          </w:pict>
        </mc:Fallback>
      </mc:AlternateContent>
    </w:r>
    <w:r>
      <w:rPr>
        <w:noProof/>
        <w:lang w:eastAsia="de-DE"/>
      </w:rPr>
      <mc:AlternateContent>
        <mc:Choice Requires="wps">
          <w:drawing>
            <wp:anchor distT="0" distB="0" distL="114300" distR="114300" simplePos="0" relativeHeight="251662336" behindDoc="0" locked="0" layoutInCell="1" allowOverlap="1" wp14:anchorId="7A10B898" wp14:editId="54D9697A">
              <wp:simplePos x="0" y="0"/>
              <wp:positionH relativeFrom="column">
                <wp:posOffset>62865</wp:posOffset>
              </wp:positionH>
              <wp:positionV relativeFrom="page">
                <wp:posOffset>8415020</wp:posOffset>
              </wp:positionV>
              <wp:extent cx="3714750" cy="1927860"/>
              <wp:effectExtent l="0" t="0" r="0" b="0"/>
              <wp:wrapNone/>
              <wp:docPr id="22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927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6E1A" w14:textId="3B457DA1" w:rsidR="00803814" w:rsidRPr="007D3968" w:rsidRDefault="00803814" w:rsidP="00803814">
                          <w:pPr>
                            <w:shd w:val="clear" w:color="auto" w:fill="FFFFFF"/>
                            <w:rPr>
                              <w:color w:val="000000" w:themeColor="text1"/>
                              <w:sz w:val="10"/>
                            </w:rPr>
                          </w:pPr>
                          <w:r w:rsidRPr="007D3968">
                            <w:rPr>
                              <w:color w:val="000000" w:themeColor="text1"/>
                              <w:sz w:val="10"/>
                            </w:rPr>
                            <w:t>© 20</w:t>
                          </w:r>
                          <w:r w:rsidR="000170DD" w:rsidRPr="000170DD">
                            <w:rPr>
                              <w:color w:val="000000" w:themeColor="text1"/>
                              <w:sz w:val="10"/>
                              <w:lang w:val="en-US"/>
                            </w:rPr>
                            <w:t>2</w:t>
                          </w:r>
                          <w:r w:rsidR="00446F0F">
                            <w:rPr>
                              <w:color w:val="000000" w:themeColor="text1"/>
                              <w:sz w:val="10"/>
                              <w:lang w:val="en-US"/>
                            </w:rPr>
                            <w:t>3</w:t>
                          </w:r>
                          <w:r w:rsidRPr="007D3968">
                            <w:rPr>
                              <w:color w:val="000000" w:themeColor="text1"/>
                              <w:sz w:val="10"/>
                            </w:rPr>
                            <w:t xml:space="preserve"> SAP SE or an SAP affiliate company. All rights reserved.</w:t>
                          </w:r>
                        </w:p>
                        <w:p w14:paraId="3CCCA0C1" w14:textId="77777777" w:rsidR="00803814" w:rsidRPr="007D3968" w:rsidRDefault="00803814" w:rsidP="00803814">
                          <w:pPr>
                            <w:shd w:val="clear" w:color="auto" w:fill="FFFFFF"/>
                            <w:spacing w:before="60"/>
                            <w:rPr>
                              <w:color w:val="000000" w:themeColor="text1"/>
                              <w:sz w:val="10"/>
                            </w:rPr>
                          </w:pPr>
                          <w:r w:rsidRPr="007D3968">
                            <w:rPr>
                              <w:color w:val="000000" w:themeColor="text1"/>
                              <w:sz w:val="10"/>
                            </w:rPr>
                            <w:t>No part of this publication may be reproduced or transmitted in any form or for any purpose without the express permission of SAP SE or an SAP affiliate company.</w:t>
                          </w:r>
                        </w:p>
                        <w:p w14:paraId="113FE6A1" w14:textId="77777777" w:rsidR="00803814" w:rsidRPr="007D3968" w:rsidRDefault="00803814" w:rsidP="00803814">
                          <w:pPr>
                            <w:shd w:val="clear" w:color="auto" w:fill="FFFFFF"/>
                            <w:spacing w:before="60"/>
                            <w:rPr>
                              <w:color w:val="000000" w:themeColor="text1"/>
                              <w:sz w:val="10"/>
                            </w:rPr>
                          </w:pPr>
                          <w:r w:rsidRPr="007D3968">
                            <w:rPr>
                              <w:color w:val="000000" w:themeColor="text1"/>
                              <w:sz w:val="10"/>
                            </w:rPr>
                            <w:t>The information contained herein may be changed without prior notice. Some software products marketed by SAP SE and its distributors contain proprietary software components of other software vendors. National product specifications may vary.</w:t>
                          </w:r>
                        </w:p>
                        <w:p w14:paraId="5B7F7226" w14:textId="77777777" w:rsidR="00803814" w:rsidRPr="007D3968" w:rsidRDefault="00803814" w:rsidP="00803814">
                          <w:pPr>
                            <w:shd w:val="clear" w:color="auto" w:fill="FFFFFF"/>
                            <w:spacing w:before="60"/>
                            <w:rPr>
                              <w:color w:val="000000" w:themeColor="text1"/>
                              <w:sz w:val="10"/>
                            </w:rPr>
                          </w:pPr>
                          <w:r w:rsidRPr="007D3968">
                            <w:rPr>
                              <w:color w:val="000000" w:themeColor="text1"/>
                              <w:sz w:val="10"/>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434AF678" w14:textId="77777777" w:rsidR="00803814" w:rsidRPr="007D3968" w:rsidRDefault="00803814" w:rsidP="00803814">
                          <w:pPr>
                            <w:shd w:val="clear" w:color="auto" w:fill="FFFFFF"/>
                            <w:spacing w:before="60"/>
                            <w:rPr>
                              <w:color w:val="000000" w:themeColor="text1"/>
                              <w:sz w:val="10"/>
                              <w:szCs w:val="10"/>
                            </w:rPr>
                          </w:pPr>
                          <w:proofErr w:type="gramStart"/>
                          <w:r w:rsidRPr="007D3968">
                            <w:rPr>
                              <w:color w:val="000000" w:themeColor="text1"/>
                              <w:sz w:val="10"/>
                            </w:rPr>
                            <w:t>In particular, SAP SE</w:t>
                          </w:r>
                          <w:proofErr w:type="gramEnd"/>
                          <w:r w:rsidRPr="007D3968">
                            <w:rPr>
                              <w:color w:val="000000" w:themeColor="text1"/>
                              <w:sz w:val="10"/>
                            </w:rPr>
                            <w:t xml:space="preserv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platforms,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w:t>
                          </w:r>
                          <w:r w:rsidRPr="007D3968">
                            <w:rPr>
                              <w:color w:val="000000" w:themeColor="text1"/>
                              <w:sz w:val="10"/>
                              <w:szCs w:val="10"/>
                            </w:rPr>
                            <w:t>uncertainties that could cause actual results to differ materially from expectations. Readers are cautioned not to place undue reliance on these forward-looking statements, and they should not be relied upon in making purchasing decisions.</w:t>
                          </w:r>
                        </w:p>
                        <w:p w14:paraId="2DDE2B31" w14:textId="77777777" w:rsidR="00803814" w:rsidRPr="007D3968" w:rsidRDefault="00803814" w:rsidP="00803814">
                          <w:pPr>
                            <w:shd w:val="clear" w:color="auto" w:fill="FFFFFF"/>
                            <w:spacing w:before="60"/>
                            <w:rPr>
                              <w:color w:val="000000" w:themeColor="text1"/>
                              <w:sz w:val="10"/>
                              <w:szCs w:val="10"/>
                            </w:rPr>
                          </w:pPr>
                          <w:r w:rsidRPr="007D3968">
                            <w:rPr>
                              <w:color w:val="000000" w:themeColor="text1"/>
                              <w:sz w:val="10"/>
                              <w:szCs w:val="10"/>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w:t>
                          </w:r>
                        </w:p>
                        <w:p w14:paraId="3F2BC939" w14:textId="77777777" w:rsidR="00803814" w:rsidRPr="007D3968" w:rsidRDefault="00803814" w:rsidP="00803814">
                          <w:pPr>
                            <w:shd w:val="clear" w:color="auto" w:fill="FFFFFF"/>
                            <w:spacing w:before="60"/>
                            <w:rPr>
                              <w:color w:val="000000" w:themeColor="text1"/>
                              <w:sz w:val="10"/>
                              <w:szCs w:val="10"/>
                            </w:rPr>
                          </w:pPr>
                          <w:r w:rsidRPr="007D3968">
                            <w:rPr>
                              <w:color w:val="000000" w:themeColor="text1"/>
                              <w:sz w:val="10"/>
                              <w:szCs w:val="10"/>
                            </w:rPr>
                            <w:t xml:space="preserve">See </w:t>
                          </w:r>
                          <w:hyperlink r:id="rId1" w:history="1">
                            <w:r w:rsidRPr="007D3968">
                              <w:rPr>
                                <w:rStyle w:val="Hyperlink"/>
                                <w:sz w:val="10"/>
                                <w:szCs w:val="10"/>
                              </w:rPr>
                              <w:t>https://www.sap.com/copyright</w:t>
                            </w:r>
                          </w:hyperlink>
                          <w:r w:rsidRPr="007D3968">
                            <w:rPr>
                              <w:color w:val="000000" w:themeColor="text1"/>
                              <w:sz w:val="10"/>
                              <w:szCs w:val="10"/>
                            </w:rPr>
                            <w:t xml:space="preserve"> 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10B898" id="Text Box 16" o:spid="_x0000_s1029" type="#_x0000_t202" style="position:absolute;margin-left:4.95pt;margin-top:662.6pt;width:292.5pt;height:15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" filled="f" stroked="f">
              <v:textbox>
                <w:txbxContent>
                  <w:p w14:paraId="42406E1A" w14:textId="3B457DA1" w:rsidR="00803814" w:rsidRPr="007D3968" w:rsidRDefault="00803814" w:rsidP="00803814">
                    <w:pPr>
                      <w:shd w:val="clear" w:color="auto" w:fill="FFFFFF"/>
                      <w:rPr>
                        <w:color w:val="000000" w:themeColor="text1"/>
                        <w:sz w:val="10"/>
                      </w:rPr>
                    </w:pPr>
                    <w:r w:rsidRPr="007D3968">
                      <w:rPr>
                        <w:color w:val="000000" w:themeColor="text1"/>
                        <w:sz w:val="10"/>
                      </w:rPr>
                      <w:t>© 20</w:t>
                    </w:r>
                    <w:r w:rsidR="000170DD" w:rsidRPr="000170DD">
                      <w:rPr>
                        <w:color w:val="000000" w:themeColor="text1"/>
                        <w:sz w:val="10"/>
                        <w:lang w:val="en-US"/>
                      </w:rPr>
                      <w:t>2</w:t>
                    </w:r>
                    <w:r w:rsidR="00446F0F">
                      <w:rPr>
                        <w:color w:val="000000" w:themeColor="text1"/>
                        <w:sz w:val="10"/>
                        <w:lang w:val="en-US"/>
                      </w:rPr>
                      <w:t>3</w:t>
                    </w:r>
                    <w:r w:rsidRPr="007D3968">
                      <w:rPr>
                        <w:color w:val="000000" w:themeColor="text1"/>
                        <w:sz w:val="10"/>
                      </w:rPr>
                      <w:t xml:space="preserve"> SAP SE or an SAP affiliate company. All rights reserved.</w:t>
                    </w:r>
                  </w:p>
                  <w:p w14:paraId="3CCCA0C1" w14:textId="77777777" w:rsidR="00803814" w:rsidRPr="007D3968" w:rsidRDefault="00803814" w:rsidP="00803814">
                    <w:pPr>
                      <w:shd w:val="clear" w:color="auto" w:fill="FFFFFF"/>
                      <w:spacing w:before="60"/>
                      <w:rPr>
                        <w:color w:val="000000" w:themeColor="text1"/>
                        <w:sz w:val="10"/>
                      </w:rPr>
                    </w:pPr>
                    <w:r w:rsidRPr="007D3968">
                      <w:rPr>
                        <w:color w:val="000000" w:themeColor="text1"/>
                        <w:sz w:val="10"/>
                      </w:rPr>
                      <w:t>No part of this publication may be reproduced or transmitted in any form or for any purpose without the express permission of SAP SE or an SAP affiliate company.</w:t>
                    </w:r>
                  </w:p>
                  <w:p w14:paraId="113FE6A1" w14:textId="77777777" w:rsidR="00803814" w:rsidRPr="007D3968" w:rsidRDefault="00803814" w:rsidP="00803814">
                    <w:pPr>
                      <w:shd w:val="clear" w:color="auto" w:fill="FFFFFF"/>
                      <w:spacing w:before="60"/>
                      <w:rPr>
                        <w:color w:val="000000" w:themeColor="text1"/>
                        <w:sz w:val="10"/>
                      </w:rPr>
                    </w:pPr>
                    <w:r w:rsidRPr="007D3968">
                      <w:rPr>
                        <w:color w:val="000000" w:themeColor="text1"/>
                        <w:sz w:val="10"/>
                      </w:rPr>
                      <w:t>The information contained herein may be changed without prior notice. Some software products marketed by SAP SE and its distributors contain proprietary software components of other software vendors. National product specifications may vary.</w:t>
                    </w:r>
                  </w:p>
                  <w:p w14:paraId="5B7F7226" w14:textId="77777777" w:rsidR="00803814" w:rsidRPr="007D3968" w:rsidRDefault="00803814" w:rsidP="00803814">
                    <w:pPr>
                      <w:shd w:val="clear" w:color="auto" w:fill="FFFFFF"/>
                      <w:spacing w:before="60"/>
                      <w:rPr>
                        <w:color w:val="000000" w:themeColor="text1"/>
                        <w:sz w:val="10"/>
                      </w:rPr>
                    </w:pPr>
                    <w:r w:rsidRPr="007D3968">
                      <w:rPr>
                        <w:color w:val="000000" w:themeColor="text1"/>
                        <w:sz w:val="10"/>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434AF678" w14:textId="77777777" w:rsidR="00803814" w:rsidRPr="007D3968" w:rsidRDefault="00803814" w:rsidP="00803814">
                    <w:pPr>
                      <w:shd w:val="clear" w:color="auto" w:fill="FFFFFF"/>
                      <w:spacing w:before="60"/>
                      <w:rPr>
                        <w:color w:val="000000" w:themeColor="text1"/>
                        <w:sz w:val="10"/>
                        <w:szCs w:val="10"/>
                      </w:rPr>
                    </w:pPr>
                    <w:proofErr w:type="gramStart"/>
                    <w:r w:rsidRPr="007D3968">
                      <w:rPr>
                        <w:color w:val="000000" w:themeColor="text1"/>
                        <w:sz w:val="10"/>
                      </w:rPr>
                      <w:t>In particular, SAP SE</w:t>
                    </w:r>
                    <w:proofErr w:type="gramEnd"/>
                    <w:r w:rsidRPr="007D3968">
                      <w:rPr>
                        <w:color w:val="000000" w:themeColor="text1"/>
                        <w:sz w:val="10"/>
                      </w:rPr>
                      <w:t xml:space="preserv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platforms,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w:t>
                    </w:r>
                    <w:r w:rsidRPr="007D3968">
                      <w:rPr>
                        <w:color w:val="000000" w:themeColor="text1"/>
                        <w:sz w:val="10"/>
                        <w:szCs w:val="10"/>
                      </w:rPr>
                      <w:t>uncertainties that could cause actual results to differ materially from expectations. Readers are cautioned not to place undue reliance on these forward-looking statements, and they should not be relied upon in making purchasing decisions.</w:t>
                    </w:r>
                  </w:p>
                  <w:p w14:paraId="2DDE2B31" w14:textId="77777777" w:rsidR="00803814" w:rsidRPr="007D3968" w:rsidRDefault="00803814" w:rsidP="00803814">
                    <w:pPr>
                      <w:shd w:val="clear" w:color="auto" w:fill="FFFFFF"/>
                      <w:spacing w:before="60"/>
                      <w:rPr>
                        <w:color w:val="000000" w:themeColor="text1"/>
                        <w:sz w:val="10"/>
                        <w:szCs w:val="10"/>
                      </w:rPr>
                    </w:pPr>
                    <w:r w:rsidRPr="007D3968">
                      <w:rPr>
                        <w:color w:val="000000" w:themeColor="text1"/>
                        <w:sz w:val="10"/>
                        <w:szCs w:val="10"/>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w:t>
                    </w:r>
                  </w:p>
                  <w:p w14:paraId="3F2BC939" w14:textId="77777777" w:rsidR="00803814" w:rsidRPr="007D3968" w:rsidRDefault="00803814" w:rsidP="00803814">
                    <w:pPr>
                      <w:shd w:val="clear" w:color="auto" w:fill="FFFFFF"/>
                      <w:spacing w:before="60"/>
                      <w:rPr>
                        <w:color w:val="000000" w:themeColor="text1"/>
                        <w:sz w:val="10"/>
                        <w:szCs w:val="10"/>
                      </w:rPr>
                    </w:pPr>
                    <w:r w:rsidRPr="007D3968">
                      <w:rPr>
                        <w:color w:val="000000" w:themeColor="text1"/>
                        <w:sz w:val="10"/>
                        <w:szCs w:val="10"/>
                      </w:rPr>
                      <w:t xml:space="preserve">See </w:t>
                    </w:r>
                    <w:hyperlink r:id="rId2" w:history="1">
                      <w:r w:rsidRPr="007D3968">
                        <w:rPr>
                          <w:rStyle w:val="Hyperlink"/>
                          <w:sz w:val="10"/>
                          <w:szCs w:val="10"/>
                        </w:rPr>
                        <w:t>https://www.sap.com/copyright</w:t>
                      </w:r>
                    </w:hyperlink>
                    <w:r w:rsidRPr="007D3968">
                      <w:rPr>
                        <w:color w:val="000000" w:themeColor="text1"/>
                        <w:sz w:val="10"/>
                        <w:szCs w:val="10"/>
                      </w:rPr>
                      <w:t xml:space="preserve"> for additional trademark information and notices.</w:t>
                    </w:r>
                  </w:p>
                </w:txbxContent>
              </v:textbox>
              <w10:wrap anchory="page"/>
            </v:shape>
          </w:pict>
        </mc:Fallback>
      </mc:AlternateContent>
    </w:r>
    <w:r>
      <w:rPr>
        <w:noProof/>
        <w:lang w:eastAsia="de-DE"/>
      </w:rPr>
      <w:drawing>
        <wp:anchor distT="0" distB="0" distL="114300" distR="114300" simplePos="0" relativeHeight="251663360" behindDoc="0" locked="0" layoutInCell="1" allowOverlap="1" wp14:anchorId="3C1385BA" wp14:editId="3545E11A">
          <wp:simplePos x="0" y="0"/>
          <wp:positionH relativeFrom="column">
            <wp:posOffset>4149529</wp:posOffset>
          </wp:positionH>
          <wp:positionV relativeFrom="paragraph">
            <wp:posOffset>-49237</wp:posOffset>
          </wp:positionV>
          <wp:extent cx="1577975" cy="283733"/>
          <wp:effectExtent l="0" t="0" r="3175" b="254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P_RunSimple_R.png"/>
                  <pic:cNvPicPr/>
                </pic:nvPicPr>
                <pic:blipFill>
                  <a:blip r:embed="rId3"/>
                  <a:stretch>
                    <a:fillRect/>
                  </a:stretch>
                </pic:blipFill>
                <pic:spPr>
                  <a:xfrm>
                    <a:off x="0" y="0"/>
                    <a:ext cx="1577975" cy="283733"/>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EE13F" w14:textId="77777777" w:rsidR="00242C4A" w:rsidRDefault="00242C4A" w:rsidP="00304198">
      <w:pPr>
        <w:spacing w:after="0" w:line="240" w:lineRule="auto"/>
      </w:pPr>
      <w:r>
        <w:separator/>
      </w:r>
    </w:p>
  </w:footnote>
  <w:footnote w:type="continuationSeparator" w:id="0">
    <w:p w14:paraId="7EFE9A8F" w14:textId="77777777" w:rsidR="00242C4A" w:rsidRDefault="00242C4A" w:rsidP="003041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572A"/>
    <w:multiLevelType w:val="hybridMultilevel"/>
    <w:tmpl w:val="7F508254"/>
    <w:lvl w:ilvl="0" w:tplc="5DAC1A32">
      <w:start w:val="1"/>
      <w:numFmt w:val="decimal"/>
      <w:lvlText w:val="%1."/>
      <w:lvlJc w:val="left"/>
      <w:pPr>
        <w:ind w:left="720" w:hanging="360"/>
      </w:pPr>
      <w:rPr>
        <w:rFonts w:asciiTheme="minorHAnsi" w:eastAsiaTheme="minorEastAsia" w:hAnsiTheme="minorHAnsi" w:cstheme="minorBidi"/>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04DE75AC"/>
    <w:multiLevelType w:val="hybridMultilevel"/>
    <w:tmpl w:val="7BC24F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EA92B77"/>
    <w:multiLevelType w:val="hybridMultilevel"/>
    <w:tmpl w:val="F5B0E98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 w15:restartNumberingAfterBreak="0">
    <w:nsid w:val="1F367FCA"/>
    <w:multiLevelType w:val="hybridMultilevel"/>
    <w:tmpl w:val="E1FC08C6"/>
    <w:lvl w:ilvl="0" w:tplc="EECE0C2A">
      <w:start w:val="128"/>
      <w:numFmt w:val="bullet"/>
      <w:lvlText w:val="-"/>
      <w:lvlJc w:val="left"/>
      <w:pPr>
        <w:ind w:left="720" w:hanging="360"/>
      </w:pPr>
      <w:rPr>
        <w:rFonts w:ascii="Calibri" w:eastAsia="Calibr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211026D4"/>
    <w:multiLevelType w:val="hybridMultilevel"/>
    <w:tmpl w:val="BA7E24B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4797BBB"/>
    <w:multiLevelType w:val="hybridMultilevel"/>
    <w:tmpl w:val="A13025E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541698E"/>
    <w:multiLevelType w:val="multilevel"/>
    <w:tmpl w:val="5C0E1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E21505"/>
    <w:multiLevelType w:val="hybridMultilevel"/>
    <w:tmpl w:val="4656D5B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0AE3B95"/>
    <w:multiLevelType w:val="hybridMultilevel"/>
    <w:tmpl w:val="7F508254"/>
    <w:lvl w:ilvl="0" w:tplc="5DAC1A32">
      <w:start w:val="1"/>
      <w:numFmt w:val="decimal"/>
      <w:lvlText w:val="%1."/>
      <w:lvlJc w:val="left"/>
      <w:pPr>
        <w:ind w:left="720" w:hanging="360"/>
      </w:pPr>
      <w:rPr>
        <w:rFonts w:asciiTheme="minorHAnsi" w:eastAsiaTheme="minorEastAsia" w:hAnsiTheme="minorHAnsi" w:cstheme="minorBidi"/>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34316807"/>
    <w:multiLevelType w:val="hybridMultilevel"/>
    <w:tmpl w:val="7F508254"/>
    <w:lvl w:ilvl="0" w:tplc="FFFFFFFF">
      <w:start w:val="1"/>
      <w:numFmt w:val="decimal"/>
      <w:lvlText w:val="%1."/>
      <w:lvlJc w:val="left"/>
      <w:pPr>
        <w:ind w:left="720" w:hanging="360"/>
      </w:pPr>
      <w:rPr>
        <w:rFonts w:asciiTheme="minorHAnsi" w:eastAsiaTheme="minorEastAsia"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AEB1651"/>
    <w:multiLevelType w:val="hybridMultilevel"/>
    <w:tmpl w:val="BD90B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561803"/>
    <w:multiLevelType w:val="hybridMultilevel"/>
    <w:tmpl w:val="BA7E24B4"/>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59B41A25"/>
    <w:multiLevelType w:val="hybridMultilevel"/>
    <w:tmpl w:val="F8B82CB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5A25748F"/>
    <w:multiLevelType w:val="hybridMultilevel"/>
    <w:tmpl w:val="A13025E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CD76ACD"/>
    <w:multiLevelType w:val="hybridMultilevel"/>
    <w:tmpl w:val="A13025EC"/>
    <w:lvl w:ilvl="0" w:tplc="2000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D1B2266"/>
    <w:multiLevelType w:val="hybridMultilevel"/>
    <w:tmpl w:val="9A0669A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6" w15:restartNumberingAfterBreak="0">
    <w:nsid w:val="5D8F7703"/>
    <w:multiLevelType w:val="hybridMultilevel"/>
    <w:tmpl w:val="48CE9830"/>
    <w:lvl w:ilvl="0" w:tplc="EAFA0856">
      <w:start w:val="1"/>
      <w:numFmt w:val="bullet"/>
      <w:pStyle w:val="BulletLis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DB06170"/>
    <w:multiLevelType w:val="multilevel"/>
    <w:tmpl w:val="A18027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E6C2EF6"/>
    <w:multiLevelType w:val="hybridMultilevel"/>
    <w:tmpl w:val="B704A9A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608638F9"/>
    <w:multiLevelType w:val="hybridMultilevel"/>
    <w:tmpl w:val="7F508254"/>
    <w:lvl w:ilvl="0" w:tplc="5DAC1A32">
      <w:start w:val="1"/>
      <w:numFmt w:val="decimal"/>
      <w:lvlText w:val="%1."/>
      <w:lvlJc w:val="left"/>
      <w:pPr>
        <w:ind w:left="720" w:hanging="360"/>
      </w:pPr>
      <w:rPr>
        <w:rFonts w:asciiTheme="minorHAnsi" w:eastAsiaTheme="minorEastAsia" w:hAnsiTheme="minorHAnsi" w:cstheme="minorBidi"/>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0" w15:restartNumberingAfterBreak="0">
    <w:nsid w:val="616D61BE"/>
    <w:multiLevelType w:val="hybridMultilevel"/>
    <w:tmpl w:val="7F508254"/>
    <w:lvl w:ilvl="0" w:tplc="5DAC1A32">
      <w:start w:val="1"/>
      <w:numFmt w:val="decimal"/>
      <w:lvlText w:val="%1."/>
      <w:lvlJc w:val="left"/>
      <w:pPr>
        <w:ind w:left="720" w:hanging="360"/>
      </w:pPr>
      <w:rPr>
        <w:rFonts w:asciiTheme="minorHAnsi" w:eastAsiaTheme="minorEastAsia" w:hAnsiTheme="minorHAnsi" w:cstheme="minorBidi"/>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1" w15:restartNumberingAfterBreak="0">
    <w:nsid w:val="649022A7"/>
    <w:multiLevelType w:val="hybridMultilevel"/>
    <w:tmpl w:val="A13025E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678635B"/>
    <w:multiLevelType w:val="hybridMultilevel"/>
    <w:tmpl w:val="A13025E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74801B4"/>
    <w:multiLevelType w:val="hybridMultilevel"/>
    <w:tmpl w:val="7BC24F2C"/>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4" w15:restartNumberingAfterBreak="0">
    <w:nsid w:val="699132FB"/>
    <w:multiLevelType w:val="hybridMultilevel"/>
    <w:tmpl w:val="A13025E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CD1CDF"/>
    <w:multiLevelType w:val="hybridMultilevel"/>
    <w:tmpl w:val="A13025E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5034E33"/>
    <w:multiLevelType w:val="multilevel"/>
    <w:tmpl w:val="69F8BB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7778142C"/>
    <w:multiLevelType w:val="hybridMultilevel"/>
    <w:tmpl w:val="E47C24A6"/>
    <w:lvl w:ilvl="0" w:tplc="7968F962">
      <w:start w:val="1"/>
      <w:numFmt w:val="bullet"/>
      <w:lvlText w:val="-"/>
      <w:lvlJc w:val="left"/>
      <w:pPr>
        <w:ind w:left="720" w:hanging="360"/>
      </w:pPr>
      <w:rPr>
        <w:rFonts w:ascii="Calibri" w:eastAsiaTheme="minorEastAsia" w:hAnsi="Calibri" w:cs="Calibri" w:hint="default"/>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8" w15:restartNumberingAfterBreak="0">
    <w:nsid w:val="789C4A07"/>
    <w:multiLevelType w:val="hybridMultilevel"/>
    <w:tmpl w:val="F8B82C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E387DD9"/>
    <w:multiLevelType w:val="hybridMultilevel"/>
    <w:tmpl w:val="60FC0B9E"/>
    <w:lvl w:ilvl="0" w:tplc="E7A0A3E4">
      <w:start w:val="1"/>
      <w:numFmt w:val="decimal"/>
      <w:pStyle w:val="ListParagraph"/>
      <w:lvlText w:val="%1."/>
      <w:lvlJc w:val="left"/>
      <w:pPr>
        <w:ind w:left="720" w:hanging="360"/>
      </w:pPr>
      <w:rPr>
        <w:rFonts w:asciiTheme="minorHAnsi" w:eastAsiaTheme="minorEastAsia" w:hAnsiTheme="minorHAnsi" w:cstheme="minorBidi"/>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436216633">
    <w:abstractNumId w:val="8"/>
  </w:num>
  <w:num w:numId="2" w16cid:durableId="1986814016">
    <w:abstractNumId w:val="27"/>
  </w:num>
  <w:num w:numId="3" w16cid:durableId="108205331">
    <w:abstractNumId w:val="6"/>
  </w:num>
  <w:num w:numId="4" w16cid:durableId="1256599053">
    <w:abstractNumId w:val="17"/>
  </w:num>
  <w:num w:numId="5" w16cid:durableId="1339502085">
    <w:abstractNumId w:val="26"/>
  </w:num>
  <w:num w:numId="6" w16cid:durableId="206525270">
    <w:abstractNumId w:val="19"/>
  </w:num>
  <w:num w:numId="7" w16cid:durableId="1835678284">
    <w:abstractNumId w:val="16"/>
  </w:num>
  <w:num w:numId="8" w16cid:durableId="380833878">
    <w:abstractNumId w:val="29"/>
  </w:num>
  <w:num w:numId="9" w16cid:durableId="1772970537">
    <w:abstractNumId w:val="20"/>
  </w:num>
  <w:num w:numId="10" w16cid:durableId="1529444754">
    <w:abstractNumId w:val="29"/>
    <w:lvlOverride w:ilvl="0">
      <w:startOverride w:val="1"/>
    </w:lvlOverride>
  </w:num>
  <w:num w:numId="11" w16cid:durableId="1349984314">
    <w:abstractNumId w:val="0"/>
  </w:num>
  <w:num w:numId="12" w16cid:durableId="1635871459">
    <w:abstractNumId w:val="29"/>
    <w:lvlOverride w:ilvl="0">
      <w:startOverride w:val="1"/>
    </w:lvlOverride>
  </w:num>
  <w:num w:numId="13" w16cid:durableId="208617003">
    <w:abstractNumId w:val="29"/>
    <w:lvlOverride w:ilvl="0">
      <w:startOverride w:val="1"/>
    </w:lvlOverride>
  </w:num>
  <w:num w:numId="14" w16cid:durableId="138806790">
    <w:abstractNumId w:val="10"/>
  </w:num>
  <w:num w:numId="15" w16cid:durableId="1584071719">
    <w:abstractNumId w:val="23"/>
  </w:num>
  <w:num w:numId="16" w16cid:durableId="734932512">
    <w:abstractNumId w:val="2"/>
  </w:num>
  <w:num w:numId="17" w16cid:durableId="372313651">
    <w:abstractNumId w:val="12"/>
  </w:num>
  <w:num w:numId="18" w16cid:durableId="1807240297">
    <w:abstractNumId w:val="15"/>
  </w:num>
  <w:num w:numId="19" w16cid:durableId="37246199">
    <w:abstractNumId w:val="3"/>
  </w:num>
  <w:num w:numId="20" w16cid:durableId="445999894">
    <w:abstractNumId w:val="9"/>
  </w:num>
  <w:num w:numId="21" w16cid:durableId="665206709">
    <w:abstractNumId w:val="29"/>
  </w:num>
  <w:num w:numId="22" w16cid:durableId="473448439">
    <w:abstractNumId w:val="1"/>
  </w:num>
  <w:num w:numId="23" w16cid:durableId="842432044">
    <w:abstractNumId w:val="28"/>
  </w:num>
  <w:num w:numId="24" w16cid:durableId="901451540">
    <w:abstractNumId w:val="7"/>
  </w:num>
  <w:num w:numId="25" w16cid:durableId="1680355473">
    <w:abstractNumId w:val="18"/>
  </w:num>
  <w:num w:numId="26" w16cid:durableId="367688176">
    <w:abstractNumId w:val="14"/>
  </w:num>
  <w:num w:numId="27" w16cid:durableId="1000932370">
    <w:abstractNumId w:val="11"/>
  </w:num>
  <w:num w:numId="28" w16cid:durableId="1281447867">
    <w:abstractNumId w:val="4"/>
  </w:num>
  <w:num w:numId="29" w16cid:durableId="1997420470">
    <w:abstractNumId w:val="22"/>
  </w:num>
  <w:num w:numId="30" w16cid:durableId="372116457">
    <w:abstractNumId w:val="5"/>
  </w:num>
  <w:num w:numId="31" w16cid:durableId="1348941566">
    <w:abstractNumId w:val="13"/>
  </w:num>
  <w:num w:numId="32" w16cid:durableId="357242284">
    <w:abstractNumId w:val="21"/>
  </w:num>
  <w:num w:numId="33" w16cid:durableId="1237476509">
    <w:abstractNumId w:val="25"/>
  </w:num>
  <w:num w:numId="34" w16cid:durableId="55206779">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eller, Tobias">
    <w15:presenceInfo w15:providerId="AD" w15:userId="S::tobias.keller@sap.com::d2b43cf6-11ff-459a-be5f-fcd6f7a294fe"/>
  </w15:person>
  <w15:person w15:author="Tobias Keller">
    <w15:presenceInfo w15:providerId="AD" w15:userId="S::tobias.keller@sap.com::d2b43cf6-11ff-459a-be5f-fcd6f7a294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revisionView w:markup="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E6C"/>
    <w:rsid w:val="00005BC7"/>
    <w:rsid w:val="00005F18"/>
    <w:rsid w:val="00010845"/>
    <w:rsid w:val="000143DA"/>
    <w:rsid w:val="00016F3C"/>
    <w:rsid w:val="000170DD"/>
    <w:rsid w:val="0002149F"/>
    <w:rsid w:val="0002165D"/>
    <w:rsid w:val="00022457"/>
    <w:rsid w:val="000240FA"/>
    <w:rsid w:val="00024275"/>
    <w:rsid w:val="00024CF2"/>
    <w:rsid w:val="000259E1"/>
    <w:rsid w:val="000313E9"/>
    <w:rsid w:val="00032500"/>
    <w:rsid w:val="000329A8"/>
    <w:rsid w:val="000331AB"/>
    <w:rsid w:val="000348DC"/>
    <w:rsid w:val="00035486"/>
    <w:rsid w:val="00040A03"/>
    <w:rsid w:val="000412CC"/>
    <w:rsid w:val="000413C2"/>
    <w:rsid w:val="00041B91"/>
    <w:rsid w:val="00043432"/>
    <w:rsid w:val="00044385"/>
    <w:rsid w:val="00047BD2"/>
    <w:rsid w:val="00052A3F"/>
    <w:rsid w:val="0005359D"/>
    <w:rsid w:val="000544DA"/>
    <w:rsid w:val="00056D01"/>
    <w:rsid w:val="00062E93"/>
    <w:rsid w:val="00063AB1"/>
    <w:rsid w:val="00064EDB"/>
    <w:rsid w:val="000728DA"/>
    <w:rsid w:val="00072FD7"/>
    <w:rsid w:val="000768D3"/>
    <w:rsid w:val="000775A2"/>
    <w:rsid w:val="0008334A"/>
    <w:rsid w:val="00083B60"/>
    <w:rsid w:val="000845C9"/>
    <w:rsid w:val="000848AD"/>
    <w:rsid w:val="00084EC1"/>
    <w:rsid w:val="00086697"/>
    <w:rsid w:val="00087828"/>
    <w:rsid w:val="00087DDE"/>
    <w:rsid w:val="00093819"/>
    <w:rsid w:val="00095F25"/>
    <w:rsid w:val="000A0BBF"/>
    <w:rsid w:val="000A1F43"/>
    <w:rsid w:val="000A4DCA"/>
    <w:rsid w:val="000B1FF1"/>
    <w:rsid w:val="000B3A80"/>
    <w:rsid w:val="000B52D1"/>
    <w:rsid w:val="000B5689"/>
    <w:rsid w:val="000B57E3"/>
    <w:rsid w:val="000B615E"/>
    <w:rsid w:val="000C2259"/>
    <w:rsid w:val="000C48ED"/>
    <w:rsid w:val="000C4BD0"/>
    <w:rsid w:val="000C4F18"/>
    <w:rsid w:val="000C505D"/>
    <w:rsid w:val="000C6B63"/>
    <w:rsid w:val="000C7614"/>
    <w:rsid w:val="000D28F0"/>
    <w:rsid w:val="000D47A9"/>
    <w:rsid w:val="000D5108"/>
    <w:rsid w:val="000D544C"/>
    <w:rsid w:val="000D663F"/>
    <w:rsid w:val="000D6FFC"/>
    <w:rsid w:val="000E0291"/>
    <w:rsid w:val="000E07C0"/>
    <w:rsid w:val="000E293F"/>
    <w:rsid w:val="000E3757"/>
    <w:rsid w:val="000E54BD"/>
    <w:rsid w:val="000E7C20"/>
    <w:rsid w:val="000F5263"/>
    <w:rsid w:val="000F533E"/>
    <w:rsid w:val="000F5BD8"/>
    <w:rsid w:val="000F6428"/>
    <w:rsid w:val="000F7913"/>
    <w:rsid w:val="00101B21"/>
    <w:rsid w:val="001022C5"/>
    <w:rsid w:val="00102C42"/>
    <w:rsid w:val="0010335F"/>
    <w:rsid w:val="001043E8"/>
    <w:rsid w:val="0010453B"/>
    <w:rsid w:val="001051C2"/>
    <w:rsid w:val="00106D1E"/>
    <w:rsid w:val="0011122E"/>
    <w:rsid w:val="00112E70"/>
    <w:rsid w:val="001214C6"/>
    <w:rsid w:val="00122557"/>
    <w:rsid w:val="0012393E"/>
    <w:rsid w:val="00123969"/>
    <w:rsid w:val="001241C1"/>
    <w:rsid w:val="0012473D"/>
    <w:rsid w:val="0012584A"/>
    <w:rsid w:val="0012679B"/>
    <w:rsid w:val="00126A81"/>
    <w:rsid w:val="00126EF6"/>
    <w:rsid w:val="0013262F"/>
    <w:rsid w:val="001326E7"/>
    <w:rsid w:val="00133596"/>
    <w:rsid w:val="00134111"/>
    <w:rsid w:val="00135D2B"/>
    <w:rsid w:val="00136CC9"/>
    <w:rsid w:val="00143109"/>
    <w:rsid w:val="00145E88"/>
    <w:rsid w:val="001479B9"/>
    <w:rsid w:val="00155AD0"/>
    <w:rsid w:val="0016557E"/>
    <w:rsid w:val="00165A36"/>
    <w:rsid w:val="001705C6"/>
    <w:rsid w:val="00171617"/>
    <w:rsid w:val="001718E6"/>
    <w:rsid w:val="00171DBB"/>
    <w:rsid w:val="00173A4C"/>
    <w:rsid w:val="00176C2E"/>
    <w:rsid w:val="00177FAA"/>
    <w:rsid w:val="0018191D"/>
    <w:rsid w:val="00183CF4"/>
    <w:rsid w:val="001840E5"/>
    <w:rsid w:val="001843ED"/>
    <w:rsid w:val="001858D2"/>
    <w:rsid w:val="00186C6C"/>
    <w:rsid w:val="00186DD5"/>
    <w:rsid w:val="00187EA2"/>
    <w:rsid w:val="00193122"/>
    <w:rsid w:val="001938C4"/>
    <w:rsid w:val="00196484"/>
    <w:rsid w:val="001A29BD"/>
    <w:rsid w:val="001A4970"/>
    <w:rsid w:val="001A523A"/>
    <w:rsid w:val="001A57F8"/>
    <w:rsid w:val="001A5C78"/>
    <w:rsid w:val="001B0C23"/>
    <w:rsid w:val="001B11A3"/>
    <w:rsid w:val="001B15D6"/>
    <w:rsid w:val="001B4285"/>
    <w:rsid w:val="001B4E0B"/>
    <w:rsid w:val="001B67F0"/>
    <w:rsid w:val="001B7AC9"/>
    <w:rsid w:val="001C74DA"/>
    <w:rsid w:val="001D209C"/>
    <w:rsid w:val="001D2462"/>
    <w:rsid w:val="001D4C26"/>
    <w:rsid w:val="001D721A"/>
    <w:rsid w:val="001D7493"/>
    <w:rsid w:val="001D74CF"/>
    <w:rsid w:val="001D77C2"/>
    <w:rsid w:val="001E0D39"/>
    <w:rsid w:val="001E1F82"/>
    <w:rsid w:val="001E4A86"/>
    <w:rsid w:val="001E59BE"/>
    <w:rsid w:val="001E5C48"/>
    <w:rsid w:val="001E77C6"/>
    <w:rsid w:val="001F0B78"/>
    <w:rsid w:val="001F1D62"/>
    <w:rsid w:val="001F2E9A"/>
    <w:rsid w:val="001F36EE"/>
    <w:rsid w:val="001F449C"/>
    <w:rsid w:val="001F5C65"/>
    <w:rsid w:val="001F7115"/>
    <w:rsid w:val="002036F5"/>
    <w:rsid w:val="00204575"/>
    <w:rsid w:val="002064DA"/>
    <w:rsid w:val="00210E4D"/>
    <w:rsid w:val="00211892"/>
    <w:rsid w:val="00213096"/>
    <w:rsid w:val="00213153"/>
    <w:rsid w:val="00213187"/>
    <w:rsid w:val="00214CCF"/>
    <w:rsid w:val="002154D8"/>
    <w:rsid w:val="00220291"/>
    <w:rsid w:val="0022039F"/>
    <w:rsid w:val="00222E28"/>
    <w:rsid w:val="00223B29"/>
    <w:rsid w:val="0022552A"/>
    <w:rsid w:val="002307F1"/>
    <w:rsid w:val="0023128F"/>
    <w:rsid w:val="00231A57"/>
    <w:rsid w:val="00233828"/>
    <w:rsid w:val="00233FD6"/>
    <w:rsid w:val="002356B1"/>
    <w:rsid w:val="0024064A"/>
    <w:rsid w:val="00241F40"/>
    <w:rsid w:val="00242C4A"/>
    <w:rsid w:val="00243216"/>
    <w:rsid w:val="002434C3"/>
    <w:rsid w:val="00246158"/>
    <w:rsid w:val="002465BB"/>
    <w:rsid w:val="00252423"/>
    <w:rsid w:val="00254928"/>
    <w:rsid w:val="0026586D"/>
    <w:rsid w:val="00274E47"/>
    <w:rsid w:val="002759D8"/>
    <w:rsid w:val="002765DC"/>
    <w:rsid w:val="002801A7"/>
    <w:rsid w:val="002801DA"/>
    <w:rsid w:val="00280258"/>
    <w:rsid w:val="00284020"/>
    <w:rsid w:val="00284D82"/>
    <w:rsid w:val="00290184"/>
    <w:rsid w:val="00290CCA"/>
    <w:rsid w:val="0029288F"/>
    <w:rsid w:val="00292B4F"/>
    <w:rsid w:val="00293C96"/>
    <w:rsid w:val="00293DD8"/>
    <w:rsid w:val="002954A1"/>
    <w:rsid w:val="002A2942"/>
    <w:rsid w:val="002A3EFD"/>
    <w:rsid w:val="002A6214"/>
    <w:rsid w:val="002A675B"/>
    <w:rsid w:val="002A6F1B"/>
    <w:rsid w:val="002B3EBB"/>
    <w:rsid w:val="002B3FE8"/>
    <w:rsid w:val="002B48F0"/>
    <w:rsid w:val="002B505D"/>
    <w:rsid w:val="002B6A23"/>
    <w:rsid w:val="002B6F20"/>
    <w:rsid w:val="002C655E"/>
    <w:rsid w:val="002D0C0B"/>
    <w:rsid w:val="002D22C4"/>
    <w:rsid w:val="002E0643"/>
    <w:rsid w:val="002E3AE3"/>
    <w:rsid w:val="002E48D4"/>
    <w:rsid w:val="002E5882"/>
    <w:rsid w:val="002F7982"/>
    <w:rsid w:val="002F7C91"/>
    <w:rsid w:val="00300E31"/>
    <w:rsid w:val="003023C9"/>
    <w:rsid w:val="00304198"/>
    <w:rsid w:val="003065B5"/>
    <w:rsid w:val="003069F6"/>
    <w:rsid w:val="0031106D"/>
    <w:rsid w:val="00311260"/>
    <w:rsid w:val="00312387"/>
    <w:rsid w:val="00313018"/>
    <w:rsid w:val="00314111"/>
    <w:rsid w:val="0031491B"/>
    <w:rsid w:val="0031533C"/>
    <w:rsid w:val="00315589"/>
    <w:rsid w:val="00316B8E"/>
    <w:rsid w:val="0031722B"/>
    <w:rsid w:val="0031722E"/>
    <w:rsid w:val="00317EBC"/>
    <w:rsid w:val="00321D0B"/>
    <w:rsid w:val="00323B11"/>
    <w:rsid w:val="00325EEE"/>
    <w:rsid w:val="003278A1"/>
    <w:rsid w:val="00332031"/>
    <w:rsid w:val="00332D98"/>
    <w:rsid w:val="00336E86"/>
    <w:rsid w:val="00337482"/>
    <w:rsid w:val="003375C6"/>
    <w:rsid w:val="0034334C"/>
    <w:rsid w:val="003464D2"/>
    <w:rsid w:val="0035291E"/>
    <w:rsid w:val="0035382C"/>
    <w:rsid w:val="00353AFF"/>
    <w:rsid w:val="00354E1F"/>
    <w:rsid w:val="003558D4"/>
    <w:rsid w:val="0036031D"/>
    <w:rsid w:val="0036050E"/>
    <w:rsid w:val="00360CEB"/>
    <w:rsid w:val="003636FC"/>
    <w:rsid w:val="00363EC3"/>
    <w:rsid w:val="003641A2"/>
    <w:rsid w:val="00364A11"/>
    <w:rsid w:val="00366277"/>
    <w:rsid w:val="00370970"/>
    <w:rsid w:val="00370AC9"/>
    <w:rsid w:val="00375BA4"/>
    <w:rsid w:val="00382020"/>
    <w:rsid w:val="00382FFC"/>
    <w:rsid w:val="0038465A"/>
    <w:rsid w:val="00384CDF"/>
    <w:rsid w:val="00384D03"/>
    <w:rsid w:val="00386142"/>
    <w:rsid w:val="003871C1"/>
    <w:rsid w:val="003902B3"/>
    <w:rsid w:val="003903BF"/>
    <w:rsid w:val="00390CF1"/>
    <w:rsid w:val="00391C70"/>
    <w:rsid w:val="0039292B"/>
    <w:rsid w:val="00394295"/>
    <w:rsid w:val="003942E2"/>
    <w:rsid w:val="003949E5"/>
    <w:rsid w:val="00395A6E"/>
    <w:rsid w:val="003A0397"/>
    <w:rsid w:val="003A4039"/>
    <w:rsid w:val="003B009C"/>
    <w:rsid w:val="003B04D9"/>
    <w:rsid w:val="003B4196"/>
    <w:rsid w:val="003B511C"/>
    <w:rsid w:val="003B590A"/>
    <w:rsid w:val="003B645D"/>
    <w:rsid w:val="003B663B"/>
    <w:rsid w:val="003B69AA"/>
    <w:rsid w:val="003C50EA"/>
    <w:rsid w:val="003C7B0B"/>
    <w:rsid w:val="003C7E77"/>
    <w:rsid w:val="003D0E5D"/>
    <w:rsid w:val="003D2C16"/>
    <w:rsid w:val="003D5323"/>
    <w:rsid w:val="003E4A73"/>
    <w:rsid w:val="003E61A6"/>
    <w:rsid w:val="003E65B7"/>
    <w:rsid w:val="003E79C3"/>
    <w:rsid w:val="003F0862"/>
    <w:rsid w:val="003F2B9C"/>
    <w:rsid w:val="003F33E6"/>
    <w:rsid w:val="003F584A"/>
    <w:rsid w:val="003F6151"/>
    <w:rsid w:val="003F6EA0"/>
    <w:rsid w:val="00400351"/>
    <w:rsid w:val="00400C5E"/>
    <w:rsid w:val="00401231"/>
    <w:rsid w:val="00401E83"/>
    <w:rsid w:val="00403E5B"/>
    <w:rsid w:val="004044ED"/>
    <w:rsid w:val="0040676D"/>
    <w:rsid w:val="00406BEF"/>
    <w:rsid w:val="00406EE5"/>
    <w:rsid w:val="00407DB3"/>
    <w:rsid w:val="004105BD"/>
    <w:rsid w:val="0041213E"/>
    <w:rsid w:val="004126D7"/>
    <w:rsid w:val="0041384E"/>
    <w:rsid w:val="00414F65"/>
    <w:rsid w:val="0041581C"/>
    <w:rsid w:val="004174D6"/>
    <w:rsid w:val="00421E1B"/>
    <w:rsid w:val="004230F4"/>
    <w:rsid w:val="00423358"/>
    <w:rsid w:val="00423F35"/>
    <w:rsid w:val="004246C5"/>
    <w:rsid w:val="00430915"/>
    <w:rsid w:val="00430CAE"/>
    <w:rsid w:val="0043221E"/>
    <w:rsid w:val="004336D6"/>
    <w:rsid w:val="004347CD"/>
    <w:rsid w:val="004349B8"/>
    <w:rsid w:val="00436C0A"/>
    <w:rsid w:val="004371C3"/>
    <w:rsid w:val="0044189C"/>
    <w:rsid w:val="00442A5F"/>
    <w:rsid w:val="00446F0F"/>
    <w:rsid w:val="00447060"/>
    <w:rsid w:val="0044723B"/>
    <w:rsid w:val="004527F4"/>
    <w:rsid w:val="00452DCD"/>
    <w:rsid w:val="0045372D"/>
    <w:rsid w:val="004564FC"/>
    <w:rsid w:val="00457A4F"/>
    <w:rsid w:val="00462479"/>
    <w:rsid w:val="00462C4D"/>
    <w:rsid w:val="00463A70"/>
    <w:rsid w:val="004654F5"/>
    <w:rsid w:val="00467744"/>
    <w:rsid w:val="00470A88"/>
    <w:rsid w:val="00473B1A"/>
    <w:rsid w:val="00473CED"/>
    <w:rsid w:val="004752AA"/>
    <w:rsid w:val="004767B5"/>
    <w:rsid w:val="00480614"/>
    <w:rsid w:val="00481900"/>
    <w:rsid w:val="004824AC"/>
    <w:rsid w:val="0048285A"/>
    <w:rsid w:val="00486859"/>
    <w:rsid w:val="00491D49"/>
    <w:rsid w:val="0049276E"/>
    <w:rsid w:val="00495271"/>
    <w:rsid w:val="00495FBE"/>
    <w:rsid w:val="00496E84"/>
    <w:rsid w:val="004A1157"/>
    <w:rsid w:val="004A2309"/>
    <w:rsid w:val="004A36FF"/>
    <w:rsid w:val="004A55C0"/>
    <w:rsid w:val="004A688D"/>
    <w:rsid w:val="004B1A76"/>
    <w:rsid w:val="004B1E30"/>
    <w:rsid w:val="004B22A8"/>
    <w:rsid w:val="004C072D"/>
    <w:rsid w:val="004C6D6B"/>
    <w:rsid w:val="004D0198"/>
    <w:rsid w:val="004D01B2"/>
    <w:rsid w:val="004D0BAB"/>
    <w:rsid w:val="004D0BCC"/>
    <w:rsid w:val="004D3804"/>
    <w:rsid w:val="004D65E6"/>
    <w:rsid w:val="004E0EC4"/>
    <w:rsid w:val="004E3762"/>
    <w:rsid w:val="004E58FB"/>
    <w:rsid w:val="004E5D91"/>
    <w:rsid w:val="004E63D2"/>
    <w:rsid w:val="004E7A50"/>
    <w:rsid w:val="004F0B6E"/>
    <w:rsid w:val="004F2081"/>
    <w:rsid w:val="004F22E4"/>
    <w:rsid w:val="004F2C4F"/>
    <w:rsid w:val="004F53B0"/>
    <w:rsid w:val="004F6238"/>
    <w:rsid w:val="004F68E2"/>
    <w:rsid w:val="005009DD"/>
    <w:rsid w:val="005026C5"/>
    <w:rsid w:val="00503090"/>
    <w:rsid w:val="005077F1"/>
    <w:rsid w:val="0051138D"/>
    <w:rsid w:val="00511872"/>
    <w:rsid w:val="00513329"/>
    <w:rsid w:val="00513330"/>
    <w:rsid w:val="00521B5D"/>
    <w:rsid w:val="0053034D"/>
    <w:rsid w:val="00530D36"/>
    <w:rsid w:val="00530FA8"/>
    <w:rsid w:val="00531965"/>
    <w:rsid w:val="00534681"/>
    <w:rsid w:val="00534ADE"/>
    <w:rsid w:val="005352EC"/>
    <w:rsid w:val="00536114"/>
    <w:rsid w:val="005404B9"/>
    <w:rsid w:val="005437E3"/>
    <w:rsid w:val="00543ACF"/>
    <w:rsid w:val="00545A3C"/>
    <w:rsid w:val="0055660A"/>
    <w:rsid w:val="00556B80"/>
    <w:rsid w:val="0056093F"/>
    <w:rsid w:val="00562B92"/>
    <w:rsid w:val="00572417"/>
    <w:rsid w:val="0057269A"/>
    <w:rsid w:val="00574CFE"/>
    <w:rsid w:val="00576363"/>
    <w:rsid w:val="0058369A"/>
    <w:rsid w:val="00583CBD"/>
    <w:rsid w:val="0058415B"/>
    <w:rsid w:val="00584457"/>
    <w:rsid w:val="00585320"/>
    <w:rsid w:val="0058575C"/>
    <w:rsid w:val="00586C25"/>
    <w:rsid w:val="005902DE"/>
    <w:rsid w:val="00590EC4"/>
    <w:rsid w:val="005910CF"/>
    <w:rsid w:val="0059499E"/>
    <w:rsid w:val="0059539B"/>
    <w:rsid w:val="00596363"/>
    <w:rsid w:val="005967CE"/>
    <w:rsid w:val="005A12F2"/>
    <w:rsid w:val="005A4010"/>
    <w:rsid w:val="005A7883"/>
    <w:rsid w:val="005A7BA7"/>
    <w:rsid w:val="005B0D28"/>
    <w:rsid w:val="005B2275"/>
    <w:rsid w:val="005B280A"/>
    <w:rsid w:val="005B574C"/>
    <w:rsid w:val="005B5AB9"/>
    <w:rsid w:val="005B6389"/>
    <w:rsid w:val="005B7653"/>
    <w:rsid w:val="005C2F08"/>
    <w:rsid w:val="005C3613"/>
    <w:rsid w:val="005C48F2"/>
    <w:rsid w:val="005C671E"/>
    <w:rsid w:val="005D31BA"/>
    <w:rsid w:val="005D3C52"/>
    <w:rsid w:val="005D440D"/>
    <w:rsid w:val="005D4975"/>
    <w:rsid w:val="005D7D07"/>
    <w:rsid w:val="005E319C"/>
    <w:rsid w:val="005E4B6F"/>
    <w:rsid w:val="005E6708"/>
    <w:rsid w:val="005E6F4F"/>
    <w:rsid w:val="005E7B32"/>
    <w:rsid w:val="005F0DEC"/>
    <w:rsid w:val="005F14F2"/>
    <w:rsid w:val="005F2947"/>
    <w:rsid w:val="005F31BD"/>
    <w:rsid w:val="005F3C0C"/>
    <w:rsid w:val="005F4EBC"/>
    <w:rsid w:val="005F63A4"/>
    <w:rsid w:val="005F6DE1"/>
    <w:rsid w:val="00602A1B"/>
    <w:rsid w:val="00602E6D"/>
    <w:rsid w:val="006055F6"/>
    <w:rsid w:val="0060646B"/>
    <w:rsid w:val="006067E0"/>
    <w:rsid w:val="006076A3"/>
    <w:rsid w:val="0061037D"/>
    <w:rsid w:val="00613AED"/>
    <w:rsid w:val="00614DEB"/>
    <w:rsid w:val="00616A3F"/>
    <w:rsid w:val="006208CA"/>
    <w:rsid w:val="00623F1F"/>
    <w:rsid w:val="00623FD0"/>
    <w:rsid w:val="00623FE9"/>
    <w:rsid w:val="0062717F"/>
    <w:rsid w:val="006341E2"/>
    <w:rsid w:val="0063423F"/>
    <w:rsid w:val="00634251"/>
    <w:rsid w:val="006346D1"/>
    <w:rsid w:val="006358A5"/>
    <w:rsid w:val="006368FE"/>
    <w:rsid w:val="0064356B"/>
    <w:rsid w:val="00643D5E"/>
    <w:rsid w:val="00645DA7"/>
    <w:rsid w:val="00650956"/>
    <w:rsid w:val="00651799"/>
    <w:rsid w:val="006520C9"/>
    <w:rsid w:val="00652348"/>
    <w:rsid w:val="00655A6A"/>
    <w:rsid w:val="00656F33"/>
    <w:rsid w:val="006570FF"/>
    <w:rsid w:val="00657BBD"/>
    <w:rsid w:val="00660472"/>
    <w:rsid w:val="00660508"/>
    <w:rsid w:val="006615A0"/>
    <w:rsid w:val="00662C0E"/>
    <w:rsid w:val="006630F7"/>
    <w:rsid w:val="00665B62"/>
    <w:rsid w:val="00671184"/>
    <w:rsid w:val="0067133B"/>
    <w:rsid w:val="00675DE0"/>
    <w:rsid w:val="006777AF"/>
    <w:rsid w:val="00680478"/>
    <w:rsid w:val="0068169A"/>
    <w:rsid w:val="00681D99"/>
    <w:rsid w:val="0068349A"/>
    <w:rsid w:val="006841C4"/>
    <w:rsid w:val="00686F2C"/>
    <w:rsid w:val="00686FEC"/>
    <w:rsid w:val="00692DE5"/>
    <w:rsid w:val="006930EE"/>
    <w:rsid w:val="00693908"/>
    <w:rsid w:val="0069414C"/>
    <w:rsid w:val="006943F2"/>
    <w:rsid w:val="00694E1A"/>
    <w:rsid w:val="006955D5"/>
    <w:rsid w:val="00695995"/>
    <w:rsid w:val="00696D7A"/>
    <w:rsid w:val="00696E15"/>
    <w:rsid w:val="00697450"/>
    <w:rsid w:val="006A2F1F"/>
    <w:rsid w:val="006A39D4"/>
    <w:rsid w:val="006A4C89"/>
    <w:rsid w:val="006A64F6"/>
    <w:rsid w:val="006B0D6B"/>
    <w:rsid w:val="006B0E76"/>
    <w:rsid w:val="006B23FC"/>
    <w:rsid w:val="006B26E9"/>
    <w:rsid w:val="006B461F"/>
    <w:rsid w:val="006B57EA"/>
    <w:rsid w:val="006C15DD"/>
    <w:rsid w:val="006C1D74"/>
    <w:rsid w:val="006C2061"/>
    <w:rsid w:val="006C3951"/>
    <w:rsid w:val="006C5E9D"/>
    <w:rsid w:val="006C79C5"/>
    <w:rsid w:val="006D03DD"/>
    <w:rsid w:val="006E29BC"/>
    <w:rsid w:val="006E2EF3"/>
    <w:rsid w:val="006E4948"/>
    <w:rsid w:val="006E5C8A"/>
    <w:rsid w:val="006E7C65"/>
    <w:rsid w:val="006E7F7B"/>
    <w:rsid w:val="006F33DB"/>
    <w:rsid w:val="006F3428"/>
    <w:rsid w:val="006F3852"/>
    <w:rsid w:val="006F3DFD"/>
    <w:rsid w:val="006F511E"/>
    <w:rsid w:val="006F6A89"/>
    <w:rsid w:val="006F743D"/>
    <w:rsid w:val="006F773C"/>
    <w:rsid w:val="006F77D8"/>
    <w:rsid w:val="007003CE"/>
    <w:rsid w:val="00703B8A"/>
    <w:rsid w:val="00705A2A"/>
    <w:rsid w:val="00706030"/>
    <w:rsid w:val="007064FA"/>
    <w:rsid w:val="00711C02"/>
    <w:rsid w:val="00712419"/>
    <w:rsid w:val="00712F5E"/>
    <w:rsid w:val="007131ED"/>
    <w:rsid w:val="00713D39"/>
    <w:rsid w:val="007145A0"/>
    <w:rsid w:val="00721BC8"/>
    <w:rsid w:val="00722192"/>
    <w:rsid w:val="00722A95"/>
    <w:rsid w:val="00722D73"/>
    <w:rsid w:val="00723583"/>
    <w:rsid w:val="00724D3D"/>
    <w:rsid w:val="00725417"/>
    <w:rsid w:val="007275DF"/>
    <w:rsid w:val="0072795F"/>
    <w:rsid w:val="00727D9D"/>
    <w:rsid w:val="00732E31"/>
    <w:rsid w:val="00733142"/>
    <w:rsid w:val="007331F1"/>
    <w:rsid w:val="00733AE9"/>
    <w:rsid w:val="00735FA2"/>
    <w:rsid w:val="00740CDA"/>
    <w:rsid w:val="007422DF"/>
    <w:rsid w:val="007437C1"/>
    <w:rsid w:val="00744DC2"/>
    <w:rsid w:val="00745752"/>
    <w:rsid w:val="0074615E"/>
    <w:rsid w:val="00746C85"/>
    <w:rsid w:val="0074716D"/>
    <w:rsid w:val="007533EC"/>
    <w:rsid w:val="007569D0"/>
    <w:rsid w:val="0075727B"/>
    <w:rsid w:val="00762707"/>
    <w:rsid w:val="00763704"/>
    <w:rsid w:val="00764C26"/>
    <w:rsid w:val="00764F0D"/>
    <w:rsid w:val="00766546"/>
    <w:rsid w:val="00770A5E"/>
    <w:rsid w:val="007715F3"/>
    <w:rsid w:val="0077211C"/>
    <w:rsid w:val="00773AE8"/>
    <w:rsid w:val="007741D5"/>
    <w:rsid w:val="00774EE6"/>
    <w:rsid w:val="0077582B"/>
    <w:rsid w:val="0077787C"/>
    <w:rsid w:val="00784D59"/>
    <w:rsid w:val="00784EDE"/>
    <w:rsid w:val="00786D6E"/>
    <w:rsid w:val="00793604"/>
    <w:rsid w:val="007944FE"/>
    <w:rsid w:val="0079706D"/>
    <w:rsid w:val="007A1E3F"/>
    <w:rsid w:val="007B1D6E"/>
    <w:rsid w:val="007B4C8A"/>
    <w:rsid w:val="007B6F94"/>
    <w:rsid w:val="007B72C2"/>
    <w:rsid w:val="007C449D"/>
    <w:rsid w:val="007C7A2F"/>
    <w:rsid w:val="007C7F37"/>
    <w:rsid w:val="007D24C7"/>
    <w:rsid w:val="007D29EF"/>
    <w:rsid w:val="007D3013"/>
    <w:rsid w:val="007D33C7"/>
    <w:rsid w:val="007D5BEB"/>
    <w:rsid w:val="007E10F3"/>
    <w:rsid w:val="007E147B"/>
    <w:rsid w:val="007E3006"/>
    <w:rsid w:val="007E336A"/>
    <w:rsid w:val="007E3471"/>
    <w:rsid w:val="007E51A0"/>
    <w:rsid w:val="007E66B5"/>
    <w:rsid w:val="007E6F60"/>
    <w:rsid w:val="007F2067"/>
    <w:rsid w:val="007F2E1E"/>
    <w:rsid w:val="007F3485"/>
    <w:rsid w:val="007F3650"/>
    <w:rsid w:val="007F38DE"/>
    <w:rsid w:val="007F6435"/>
    <w:rsid w:val="007F6F55"/>
    <w:rsid w:val="007F7655"/>
    <w:rsid w:val="00800172"/>
    <w:rsid w:val="008001DB"/>
    <w:rsid w:val="00800ACA"/>
    <w:rsid w:val="00803814"/>
    <w:rsid w:val="00804483"/>
    <w:rsid w:val="0080479B"/>
    <w:rsid w:val="00805561"/>
    <w:rsid w:val="008068DB"/>
    <w:rsid w:val="0080799B"/>
    <w:rsid w:val="00811085"/>
    <w:rsid w:val="00813DD1"/>
    <w:rsid w:val="00815696"/>
    <w:rsid w:val="00815BEA"/>
    <w:rsid w:val="00817605"/>
    <w:rsid w:val="00817B5F"/>
    <w:rsid w:val="0082192E"/>
    <w:rsid w:val="008222E7"/>
    <w:rsid w:val="0082334A"/>
    <w:rsid w:val="00823992"/>
    <w:rsid w:val="00824FB2"/>
    <w:rsid w:val="00830353"/>
    <w:rsid w:val="00835A9E"/>
    <w:rsid w:val="00836948"/>
    <w:rsid w:val="00837136"/>
    <w:rsid w:val="00843725"/>
    <w:rsid w:val="00843945"/>
    <w:rsid w:val="00843CFB"/>
    <w:rsid w:val="00845EF1"/>
    <w:rsid w:val="008464FF"/>
    <w:rsid w:val="0084693C"/>
    <w:rsid w:val="00846A4E"/>
    <w:rsid w:val="00852694"/>
    <w:rsid w:val="008529D3"/>
    <w:rsid w:val="00852C32"/>
    <w:rsid w:val="00853D37"/>
    <w:rsid w:val="00853E6C"/>
    <w:rsid w:val="00853EF3"/>
    <w:rsid w:val="00856FDE"/>
    <w:rsid w:val="0086267E"/>
    <w:rsid w:val="00863314"/>
    <w:rsid w:val="00865523"/>
    <w:rsid w:val="00866137"/>
    <w:rsid w:val="008665CE"/>
    <w:rsid w:val="008668C0"/>
    <w:rsid w:val="00866AFC"/>
    <w:rsid w:val="00867BA6"/>
    <w:rsid w:val="00874197"/>
    <w:rsid w:val="00876BCD"/>
    <w:rsid w:val="00876F12"/>
    <w:rsid w:val="008772EF"/>
    <w:rsid w:val="00880821"/>
    <w:rsid w:val="00880F36"/>
    <w:rsid w:val="00885E19"/>
    <w:rsid w:val="00887595"/>
    <w:rsid w:val="00890978"/>
    <w:rsid w:val="00892887"/>
    <w:rsid w:val="00895D26"/>
    <w:rsid w:val="00896399"/>
    <w:rsid w:val="008A0DB0"/>
    <w:rsid w:val="008A2474"/>
    <w:rsid w:val="008A4891"/>
    <w:rsid w:val="008A5A1E"/>
    <w:rsid w:val="008A694F"/>
    <w:rsid w:val="008A6D0C"/>
    <w:rsid w:val="008B0E4F"/>
    <w:rsid w:val="008B25D3"/>
    <w:rsid w:val="008B2F75"/>
    <w:rsid w:val="008B4FEE"/>
    <w:rsid w:val="008B7400"/>
    <w:rsid w:val="008B794E"/>
    <w:rsid w:val="008C2512"/>
    <w:rsid w:val="008C656B"/>
    <w:rsid w:val="008C76CE"/>
    <w:rsid w:val="008C7A71"/>
    <w:rsid w:val="008D014A"/>
    <w:rsid w:val="008D2843"/>
    <w:rsid w:val="008D443F"/>
    <w:rsid w:val="008D593A"/>
    <w:rsid w:val="008D67F7"/>
    <w:rsid w:val="008D7354"/>
    <w:rsid w:val="008D7940"/>
    <w:rsid w:val="008D7A94"/>
    <w:rsid w:val="008E07D2"/>
    <w:rsid w:val="008E196F"/>
    <w:rsid w:val="008E35A6"/>
    <w:rsid w:val="008E5C9A"/>
    <w:rsid w:val="008E7594"/>
    <w:rsid w:val="008F1F0D"/>
    <w:rsid w:val="008F2AAF"/>
    <w:rsid w:val="008F2EBD"/>
    <w:rsid w:val="008F4148"/>
    <w:rsid w:val="008F5DCA"/>
    <w:rsid w:val="008F6B38"/>
    <w:rsid w:val="008F7244"/>
    <w:rsid w:val="0090147C"/>
    <w:rsid w:val="0090642D"/>
    <w:rsid w:val="0090712A"/>
    <w:rsid w:val="00907F5E"/>
    <w:rsid w:val="00910EFD"/>
    <w:rsid w:val="0091243F"/>
    <w:rsid w:val="00912DA8"/>
    <w:rsid w:val="00912E4B"/>
    <w:rsid w:val="0091721E"/>
    <w:rsid w:val="009177E0"/>
    <w:rsid w:val="00917EA2"/>
    <w:rsid w:val="00920400"/>
    <w:rsid w:val="00923DA2"/>
    <w:rsid w:val="009240BF"/>
    <w:rsid w:val="00926F66"/>
    <w:rsid w:val="00927A2E"/>
    <w:rsid w:val="0093008B"/>
    <w:rsid w:val="0093116C"/>
    <w:rsid w:val="00931E90"/>
    <w:rsid w:val="00934388"/>
    <w:rsid w:val="00935222"/>
    <w:rsid w:val="00935C0E"/>
    <w:rsid w:val="0093641E"/>
    <w:rsid w:val="00936B4D"/>
    <w:rsid w:val="0094291F"/>
    <w:rsid w:val="00942B82"/>
    <w:rsid w:val="0094305F"/>
    <w:rsid w:val="0094324E"/>
    <w:rsid w:val="00943DAC"/>
    <w:rsid w:val="00945208"/>
    <w:rsid w:val="00946BFD"/>
    <w:rsid w:val="00950EEB"/>
    <w:rsid w:val="0095250E"/>
    <w:rsid w:val="00953D8E"/>
    <w:rsid w:val="009611B6"/>
    <w:rsid w:val="0096258A"/>
    <w:rsid w:val="009628B7"/>
    <w:rsid w:val="009674B1"/>
    <w:rsid w:val="00970CF5"/>
    <w:rsid w:val="00972265"/>
    <w:rsid w:val="009728D2"/>
    <w:rsid w:val="0097555A"/>
    <w:rsid w:val="00976407"/>
    <w:rsid w:val="00976629"/>
    <w:rsid w:val="00976653"/>
    <w:rsid w:val="009775D1"/>
    <w:rsid w:val="009800FD"/>
    <w:rsid w:val="00980702"/>
    <w:rsid w:val="00980DF5"/>
    <w:rsid w:val="009836D7"/>
    <w:rsid w:val="00985329"/>
    <w:rsid w:val="009857D9"/>
    <w:rsid w:val="009869D0"/>
    <w:rsid w:val="00986C1E"/>
    <w:rsid w:val="009873D6"/>
    <w:rsid w:val="00987D99"/>
    <w:rsid w:val="00987F8B"/>
    <w:rsid w:val="009913E0"/>
    <w:rsid w:val="00991A5E"/>
    <w:rsid w:val="009921A0"/>
    <w:rsid w:val="009953DB"/>
    <w:rsid w:val="00997F58"/>
    <w:rsid w:val="009A2187"/>
    <w:rsid w:val="009A2764"/>
    <w:rsid w:val="009A6E00"/>
    <w:rsid w:val="009B4439"/>
    <w:rsid w:val="009B7A8C"/>
    <w:rsid w:val="009C0CC7"/>
    <w:rsid w:val="009C1F3D"/>
    <w:rsid w:val="009C393F"/>
    <w:rsid w:val="009C3DFB"/>
    <w:rsid w:val="009C7973"/>
    <w:rsid w:val="009D09AD"/>
    <w:rsid w:val="009D2D3D"/>
    <w:rsid w:val="009D2EFD"/>
    <w:rsid w:val="009D3215"/>
    <w:rsid w:val="009D337C"/>
    <w:rsid w:val="009D3E16"/>
    <w:rsid w:val="009D435F"/>
    <w:rsid w:val="009E0522"/>
    <w:rsid w:val="009E14E2"/>
    <w:rsid w:val="009E28D0"/>
    <w:rsid w:val="009E44BC"/>
    <w:rsid w:val="009E4E86"/>
    <w:rsid w:val="009E5B31"/>
    <w:rsid w:val="009F683B"/>
    <w:rsid w:val="009F72DD"/>
    <w:rsid w:val="00A015E9"/>
    <w:rsid w:val="00A04E69"/>
    <w:rsid w:val="00A04FF1"/>
    <w:rsid w:val="00A05EB3"/>
    <w:rsid w:val="00A06A03"/>
    <w:rsid w:val="00A078B3"/>
    <w:rsid w:val="00A1065C"/>
    <w:rsid w:val="00A11262"/>
    <w:rsid w:val="00A1239B"/>
    <w:rsid w:val="00A12636"/>
    <w:rsid w:val="00A14F60"/>
    <w:rsid w:val="00A15C94"/>
    <w:rsid w:val="00A160EF"/>
    <w:rsid w:val="00A20DA9"/>
    <w:rsid w:val="00A246B0"/>
    <w:rsid w:val="00A25C8E"/>
    <w:rsid w:val="00A30CFB"/>
    <w:rsid w:val="00A31149"/>
    <w:rsid w:val="00A31ACF"/>
    <w:rsid w:val="00A31D4D"/>
    <w:rsid w:val="00A3203D"/>
    <w:rsid w:val="00A3325F"/>
    <w:rsid w:val="00A359A1"/>
    <w:rsid w:val="00A360B5"/>
    <w:rsid w:val="00A36439"/>
    <w:rsid w:val="00A41BA8"/>
    <w:rsid w:val="00A41FE9"/>
    <w:rsid w:val="00A42026"/>
    <w:rsid w:val="00A42189"/>
    <w:rsid w:val="00A4453E"/>
    <w:rsid w:val="00A475FB"/>
    <w:rsid w:val="00A47D69"/>
    <w:rsid w:val="00A47D72"/>
    <w:rsid w:val="00A5005D"/>
    <w:rsid w:val="00A505C0"/>
    <w:rsid w:val="00A5377E"/>
    <w:rsid w:val="00A653B4"/>
    <w:rsid w:val="00A661E1"/>
    <w:rsid w:val="00A6729E"/>
    <w:rsid w:val="00A67C16"/>
    <w:rsid w:val="00A7188A"/>
    <w:rsid w:val="00A72161"/>
    <w:rsid w:val="00A7415B"/>
    <w:rsid w:val="00A743DA"/>
    <w:rsid w:val="00A7538B"/>
    <w:rsid w:val="00A766F3"/>
    <w:rsid w:val="00A80931"/>
    <w:rsid w:val="00A8255D"/>
    <w:rsid w:val="00A82B48"/>
    <w:rsid w:val="00A82B60"/>
    <w:rsid w:val="00A845A6"/>
    <w:rsid w:val="00A85040"/>
    <w:rsid w:val="00A859F2"/>
    <w:rsid w:val="00A90875"/>
    <w:rsid w:val="00A95A04"/>
    <w:rsid w:val="00AA15AB"/>
    <w:rsid w:val="00AA58F0"/>
    <w:rsid w:val="00AA60E5"/>
    <w:rsid w:val="00AA617B"/>
    <w:rsid w:val="00AA7776"/>
    <w:rsid w:val="00AB035C"/>
    <w:rsid w:val="00AB0FD5"/>
    <w:rsid w:val="00AB1FCC"/>
    <w:rsid w:val="00AB2D2F"/>
    <w:rsid w:val="00AB3487"/>
    <w:rsid w:val="00AB4368"/>
    <w:rsid w:val="00AB4B08"/>
    <w:rsid w:val="00AB5532"/>
    <w:rsid w:val="00AB597C"/>
    <w:rsid w:val="00AB5D4B"/>
    <w:rsid w:val="00AC12E0"/>
    <w:rsid w:val="00AC1CBB"/>
    <w:rsid w:val="00AC2986"/>
    <w:rsid w:val="00AC2D73"/>
    <w:rsid w:val="00AC387A"/>
    <w:rsid w:val="00AC3ED5"/>
    <w:rsid w:val="00AC4E53"/>
    <w:rsid w:val="00AC5439"/>
    <w:rsid w:val="00AC588F"/>
    <w:rsid w:val="00AD4661"/>
    <w:rsid w:val="00AD5066"/>
    <w:rsid w:val="00AD6946"/>
    <w:rsid w:val="00AE0376"/>
    <w:rsid w:val="00AE0812"/>
    <w:rsid w:val="00AE0DE9"/>
    <w:rsid w:val="00AE1FBE"/>
    <w:rsid w:val="00AE37C7"/>
    <w:rsid w:val="00AE7208"/>
    <w:rsid w:val="00AE7DAC"/>
    <w:rsid w:val="00AF2F2A"/>
    <w:rsid w:val="00AF30E2"/>
    <w:rsid w:val="00AF33F3"/>
    <w:rsid w:val="00AF7090"/>
    <w:rsid w:val="00AF7273"/>
    <w:rsid w:val="00B024ED"/>
    <w:rsid w:val="00B051AD"/>
    <w:rsid w:val="00B06334"/>
    <w:rsid w:val="00B10988"/>
    <w:rsid w:val="00B10AD8"/>
    <w:rsid w:val="00B150F5"/>
    <w:rsid w:val="00B209B9"/>
    <w:rsid w:val="00B2452F"/>
    <w:rsid w:val="00B2577A"/>
    <w:rsid w:val="00B25F80"/>
    <w:rsid w:val="00B26D65"/>
    <w:rsid w:val="00B30741"/>
    <w:rsid w:val="00B31BEA"/>
    <w:rsid w:val="00B35CC4"/>
    <w:rsid w:val="00B35D03"/>
    <w:rsid w:val="00B418E1"/>
    <w:rsid w:val="00B41BDF"/>
    <w:rsid w:val="00B442AC"/>
    <w:rsid w:val="00B44662"/>
    <w:rsid w:val="00B44BEA"/>
    <w:rsid w:val="00B46EEB"/>
    <w:rsid w:val="00B47042"/>
    <w:rsid w:val="00B52D46"/>
    <w:rsid w:val="00B5685E"/>
    <w:rsid w:val="00B577F9"/>
    <w:rsid w:val="00B57CB3"/>
    <w:rsid w:val="00B6063D"/>
    <w:rsid w:val="00B6120A"/>
    <w:rsid w:val="00B61262"/>
    <w:rsid w:val="00B63039"/>
    <w:rsid w:val="00B651EC"/>
    <w:rsid w:val="00B652E5"/>
    <w:rsid w:val="00B6588C"/>
    <w:rsid w:val="00B65AE8"/>
    <w:rsid w:val="00B66A8D"/>
    <w:rsid w:val="00B671F7"/>
    <w:rsid w:val="00B71144"/>
    <w:rsid w:val="00B728B5"/>
    <w:rsid w:val="00B7608F"/>
    <w:rsid w:val="00B76814"/>
    <w:rsid w:val="00B80852"/>
    <w:rsid w:val="00B81A8B"/>
    <w:rsid w:val="00B844A1"/>
    <w:rsid w:val="00B852EB"/>
    <w:rsid w:val="00B856FA"/>
    <w:rsid w:val="00B86E36"/>
    <w:rsid w:val="00B91923"/>
    <w:rsid w:val="00B94E36"/>
    <w:rsid w:val="00B96BA9"/>
    <w:rsid w:val="00B97BB1"/>
    <w:rsid w:val="00BA0F37"/>
    <w:rsid w:val="00BA223E"/>
    <w:rsid w:val="00BA5D4B"/>
    <w:rsid w:val="00BA6355"/>
    <w:rsid w:val="00BA681A"/>
    <w:rsid w:val="00BB007C"/>
    <w:rsid w:val="00BB097B"/>
    <w:rsid w:val="00BB173E"/>
    <w:rsid w:val="00BB1F8C"/>
    <w:rsid w:val="00BB62E4"/>
    <w:rsid w:val="00BB70DE"/>
    <w:rsid w:val="00BB7D36"/>
    <w:rsid w:val="00BC0AB6"/>
    <w:rsid w:val="00BC1DDB"/>
    <w:rsid w:val="00BC3FE9"/>
    <w:rsid w:val="00BC4200"/>
    <w:rsid w:val="00BC42D6"/>
    <w:rsid w:val="00BC6460"/>
    <w:rsid w:val="00BD02DC"/>
    <w:rsid w:val="00BD0AC9"/>
    <w:rsid w:val="00BD17C3"/>
    <w:rsid w:val="00BD462F"/>
    <w:rsid w:val="00BE432A"/>
    <w:rsid w:val="00BE43E5"/>
    <w:rsid w:val="00BF26CE"/>
    <w:rsid w:val="00BF288C"/>
    <w:rsid w:val="00BF45AD"/>
    <w:rsid w:val="00BF4F72"/>
    <w:rsid w:val="00BF4F74"/>
    <w:rsid w:val="00BF680C"/>
    <w:rsid w:val="00C005F4"/>
    <w:rsid w:val="00C02FAF"/>
    <w:rsid w:val="00C03B5D"/>
    <w:rsid w:val="00C0435F"/>
    <w:rsid w:val="00C05E3D"/>
    <w:rsid w:val="00C0758A"/>
    <w:rsid w:val="00C1090F"/>
    <w:rsid w:val="00C10D74"/>
    <w:rsid w:val="00C16EC6"/>
    <w:rsid w:val="00C17443"/>
    <w:rsid w:val="00C222FB"/>
    <w:rsid w:val="00C23C3B"/>
    <w:rsid w:val="00C2539C"/>
    <w:rsid w:val="00C272A5"/>
    <w:rsid w:val="00C27EB1"/>
    <w:rsid w:val="00C30698"/>
    <w:rsid w:val="00C3159B"/>
    <w:rsid w:val="00C3204B"/>
    <w:rsid w:val="00C325D9"/>
    <w:rsid w:val="00C36388"/>
    <w:rsid w:val="00C3744D"/>
    <w:rsid w:val="00C378EF"/>
    <w:rsid w:val="00C37911"/>
    <w:rsid w:val="00C37C4F"/>
    <w:rsid w:val="00C42829"/>
    <w:rsid w:val="00C45A48"/>
    <w:rsid w:val="00C47B2C"/>
    <w:rsid w:val="00C50293"/>
    <w:rsid w:val="00C503AE"/>
    <w:rsid w:val="00C50423"/>
    <w:rsid w:val="00C515C3"/>
    <w:rsid w:val="00C52A02"/>
    <w:rsid w:val="00C536B0"/>
    <w:rsid w:val="00C54AF3"/>
    <w:rsid w:val="00C54E34"/>
    <w:rsid w:val="00C5577F"/>
    <w:rsid w:val="00C5607D"/>
    <w:rsid w:val="00C56110"/>
    <w:rsid w:val="00C57C6C"/>
    <w:rsid w:val="00C61A00"/>
    <w:rsid w:val="00C65438"/>
    <w:rsid w:val="00C720B7"/>
    <w:rsid w:val="00C73798"/>
    <w:rsid w:val="00C74A77"/>
    <w:rsid w:val="00C820C6"/>
    <w:rsid w:val="00C83FE3"/>
    <w:rsid w:val="00C84408"/>
    <w:rsid w:val="00C85C95"/>
    <w:rsid w:val="00C85E2F"/>
    <w:rsid w:val="00C86884"/>
    <w:rsid w:val="00C87D6F"/>
    <w:rsid w:val="00C92189"/>
    <w:rsid w:val="00C943FF"/>
    <w:rsid w:val="00C95387"/>
    <w:rsid w:val="00C966D1"/>
    <w:rsid w:val="00CA0B15"/>
    <w:rsid w:val="00CA297C"/>
    <w:rsid w:val="00CA31E3"/>
    <w:rsid w:val="00CA361E"/>
    <w:rsid w:val="00CA4139"/>
    <w:rsid w:val="00CA41FD"/>
    <w:rsid w:val="00CB3A3B"/>
    <w:rsid w:val="00CB3CD2"/>
    <w:rsid w:val="00CB4935"/>
    <w:rsid w:val="00CB5C14"/>
    <w:rsid w:val="00CC2795"/>
    <w:rsid w:val="00CC313D"/>
    <w:rsid w:val="00CC5029"/>
    <w:rsid w:val="00CC579F"/>
    <w:rsid w:val="00CC623F"/>
    <w:rsid w:val="00CC774D"/>
    <w:rsid w:val="00CC77B1"/>
    <w:rsid w:val="00CD3B55"/>
    <w:rsid w:val="00CD7719"/>
    <w:rsid w:val="00CE068F"/>
    <w:rsid w:val="00CE0788"/>
    <w:rsid w:val="00CE17D5"/>
    <w:rsid w:val="00CE34BA"/>
    <w:rsid w:val="00CE42FC"/>
    <w:rsid w:val="00CE4946"/>
    <w:rsid w:val="00CE569A"/>
    <w:rsid w:val="00CE7128"/>
    <w:rsid w:val="00CF004A"/>
    <w:rsid w:val="00CF02D4"/>
    <w:rsid w:val="00CF0869"/>
    <w:rsid w:val="00CF4CFE"/>
    <w:rsid w:val="00CF4E65"/>
    <w:rsid w:val="00CF51E3"/>
    <w:rsid w:val="00CF7024"/>
    <w:rsid w:val="00D02410"/>
    <w:rsid w:val="00D03987"/>
    <w:rsid w:val="00D04A7B"/>
    <w:rsid w:val="00D063BD"/>
    <w:rsid w:val="00D07495"/>
    <w:rsid w:val="00D1187C"/>
    <w:rsid w:val="00D122F6"/>
    <w:rsid w:val="00D13D9A"/>
    <w:rsid w:val="00D14CFE"/>
    <w:rsid w:val="00D16443"/>
    <w:rsid w:val="00D16DE9"/>
    <w:rsid w:val="00D225E1"/>
    <w:rsid w:val="00D23F51"/>
    <w:rsid w:val="00D25AD8"/>
    <w:rsid w:val="00D31B72"/>
    <w:rsid w:val="00D328D3"/>
    <w:rsid w:val="00D3377E"/>
    <w:rsid w:val="00D3494B"/>
    <w:rsid w:val="00D34B06"/>
    <w:rsid w:val="00D36302"/>
    <w:rsid w:val="00D428FE"/>
    <w:rsid w:val="00D42A3B"/>
    <w:rsid w:val="00D445C2"/>
    <w:rsid w:val="00D44B13"/>
    <w:rsid w:val="00D45DD0"/>
    <w:rsid w:val="00D46F29"/>
    <w:rsid w:val="00D50A77"/>
    <w:rsid w:val="00D510DC"/>
    <w:rsid w:val="00D517ED"/>
    <w:rsid w:val="00D52076"/>
    <w:rsid w:val="00D55227"/>
    <w:rsid w:val="00D565DF"/>
    <w:rsid w:val="00D5796A"/>
    <w:rsid w:val="00D601EA"/>
    <w:rsid w:val="00D61617"/>
    <w:rsid w:val="00D62C2D"/>
    <w:rsid w:val="00D632E1"/>
    <w:rsid w:val="00D63F72"/>
    <w:rsid w:val="00D66937"/>
    <w:rsid w:val="00D74AC4"/>
    <w:rsid w:val="00D779DA"/>
    <w:rsid w:val="00D80A84"/>
    <w:rsid w:val="00D811AC"/>
    <w:rsid w:val="00D86B31"/>
    <w:rsid w:val="00D87725"/>
    <w:rsid w:val="00D92FBC"/>
    <w:rsid w:val="00D93043"/>
    <w:rsid w:val="00D9330F"/>
    <w:rsid w:val="00D937F6"/>
    <w:rsid w:val="00D93B35"/>
    <w:rsid w:val="00D94318"/>
    <w:rsid w:val="00D96DE8"/>
    <w:rsid w:val="00DA348E"/>
    <w:rsid w:val="00DA54F1"/>
    <w:rsid w:val="00DB14CA"/>
    <w:rsid w:val="00DB5360"/>
    <w:rsid w:val="00DB617D"/>
    <w:rsid w:val="00DC0E7A"/>
    <w:rsid w:val="00DC168A"/>
    <w:rsid w:val="00DC52C1"/>
    <w:rsid w:val="00DC5930"/>
    <w:rsid w:val="00DC59AB"/>
    <w:rsid w:val="00DC6977"/>
    <w:rsid w:val="00DD4A6F"/>
    <w:rsid w:val="00DD6B7B"/>
    <w:rsid w:val="00DE1548"/>
    <w:rsid w:val="00DE3936"/>
    <w:rsid w:val="00DE67F1"/>
    <w:rsid w:val="00DF0B9B"/>
    <w:rsid w:val="00DF2C4D"/>
    <w:rsid w:val="00DF2E84"/>
    <w:rsid w:val="00DF719C"/>
    <w:rsid w:val="00E00D23"/>
    <w:rsid w:val="00E04CDB"/>
    <w:rsid w:val="00E06602"/>
    <w:rsid w:val="00E10DA9"/>
    <w:rsid w:val="00E112D1"/>
    <w:rsid w:val="00E112DE"/>
    <w:rsid w:val="00E16A4D"/>
    <w:rsid w:val="00E22D1C"/>
    <w:rsid w:val="00E234AD"/>
    <w:rsid w:val="00E2397A"/>
    <w:rsid w:val="00E26834"/>
    <w:rsid w:val="00E26FBF"/>
    <w:rsid w:val="00E302F8"/>
    <w:rsid w:val="00E331B8"/>
    <w:rsid w:val="00E3550E"/>
    <w:rsid w:val="00E37AD9"/>
    <w:rsid w:val="00E40BD7"/>
    <w:rsid w:val="00E41938"/>
    <w:rsid w:val="00E46195"/>
    <w:rsid w:val="00E47FB7"/>
    <w:rsid w:val="00E56413"/>
    <w:rsid w:val="00E62577"/>
    <w:rsid w:val="00E6352C"/>
    <w:rsid w:val="00E63D56"/>
    <w:rsid w:val="00E6424C"/>
    <w:rsid w:val="00E6689E"/>
    <w:rsid w:val="00E66B30"/>
    <w:rsid w:val="00E66EAF"/>
    <w:rsid w:val="00E6795F"/>
    <w:rsid w:val="00E71849"/>
    <w:rsid w:val="00E74BFD"/>
    <w:rsid w:val="00E74C7E"/>
    <w:rsid w:val="00E76815"/>
    <w:rsid w:val="00E7715E"/>
    <w:rsid w:val="00E81103"/>
    <w:rsid w:val="00E83996"/>
    <w:rsid w:val="00E85505"/>
    <w:rsid w:val="00E864A0"/>
    <w:rsid w:val="00E90216"/>
    <w:rsid w:val="00E90B1C"/>
    <w:rsid w:val="00E933BF"/>
    <w:rsid w:val="00E937DD"/>
    <w:rsid w:val="00E94B29"/>
    <w:rsid w:val="00E969EE"/>
    <w:rsid w:val="00E97FCC"/>
    <w:rsid w:val="00EA3693"/>
    <w:rsid w:val="00EA5072"/>
    <w:rsid w:val="00EA5124"/>
    <w:rsid w:val="00EA5AB8"/>
    <w:rsid w:val="00EA601E"/>
    <w:rsid w:val="00EA66D4"/>
    <w:rsid w:val="00EB2236"/>
    <w:rsid w:val="00EB5EC0"/>
    <w:rsid w:val="00EC0031"/>
    <w:rsid w:val="00EC1043"/>
    <w:rsid w:val="00EC1ED8"/>
    <w:rsid w:val="00EC21C0"/>
    <w:rsid w:val="00EC262C"/>
    <w:rsid w:val="00EC7053"/>
    <w:rsid w:val="00EC7188"/>
    <w:rsid w:val="00ED06A9"/>
    <w:rsid w:val="00ED2D4F"/>
    <w:rsid w:val="00ED3B1D"/>
    <w:rsid w:val="00ED5B77"/>
    <w:rsid w:val="00ED6BB7"/>
    <w:rsid w:val="00EE009B"/>
    <w:rsid w:val="00EE2794"/>
    <w:rsid w:val="00EE30BA"/>
    <w:rsid w:val="00EE4422"/>
    <w:rsid w:val="00EE5BA5"/>
    <w:rsid w:val="00EF327B"/>
    <w:rsid w:val="00EF4643"/>
    <w:rsid w:val="00F02162"/>
    <w:rsid w:val="00F04D1E"/>
    <w:rsid w:val="00F07BC4"/>
    <w:rsid w:val="00F12082"/>
    <w:rsid w:val="00F12FDC"/>
    <w:rsid w:val="00F16C47"/>
    <w:rsid w:val="00F16D5F"/>
    <w:rsid w:val="00F20D56"/>
    <w:rsid w:val="00F22F9A"/>
    <w:rsid w:val="00F23EBA"/>
    <w:rsid w:val="00F2414E"/>
    <w:rsid w:val="00F25F33"/>
    <w:rsid w:val="00F27A63"/>
    <w:rsid w:val="00F3074E"/>
    <w:rsid w:val="00F31DD2"/>
    <w:rsid w:val="00F32465"/>
    <w:rsid w:val="00F339C6"/>
    <w:rsid w:val="00F35507"/>
    <w:rsid w:val="00F3571F"/>
    <w:rsid w:val="00F36E38"/>
    <w:rsid w:val="00F424DC"/>
    <w:rsid w:val="00F45928"/>
    <w:rsid w:val="00F467FD"/>
    <w:rsid w:val="00F47709"/>
    <w:rsid w:val="00F5061B"/>
    <w:rsid w:val="00F51EF2"/>
    <w:rsid w:val="00F52A98"/>
    <w:rsid w:val="00F60B72"/>
    <w:rsid w:val="00F6347D"/>
    <w:rsid w:val="00F63EF7"/>
    <w:rsid w:val="00F66BC4"/>
    <w:rsid w:val="00F67759"/>
    <w:rsid w:val="00F71976"/>
    <w:rsid w:val="00F719AC"/>
    <w:rsid w:val="00F73A9B"/>
    <w:rsid w:val="00F81612"/>
    <w:rsid w:val="00F831C8"/>
    <w:rsid w:val="00F83405"/>
    <w:rsid w:val="00F83951"/>
    <w:rsid w:val="00F8457A"/>
    <w:rsid w:val="00F84F0B"/>
    <w:rsid w:val="00F86661"/>
    <w:rsid w:val="00F904BC"/>
    <w:rsid w:val="00F911FE"/>
    <w:rsid w:val="00F91B0C"/>
    <w:rsid w:val="00F91DD8"/>
    <w:rsid w:val="00F926A1"/>
    <w:rsid w:val="00F92F10"/>
    <w:rsid w:val="00F952C2"/>
    <w:rsid w:val="00F96BC5"/>
    <w:rsid w:val="00FA1E65"/>
    <w:rsid w:val="00FA25EA"/>
    <w:rsid w:val="00FA381D"/>
    <w:rsid w:val="00FA4E24"/>
    <w:rsid w:val="00FA6CA9"/>
    <w:rsid w:val="00FB102E"/>
    <w:rsid w:val="00FB3F27"/>
    <w:rsid w:val="00FB6A62"/>
    <w:rsid w:val="00FC237B"/>
    <w:rsid w:val="00FC2B6E"/>
    <w:rsid w:val="00FC3B3E"/>
    <w:rsid w:val="00FC781B"/>
    <w:rsid w:val="00FD0FBE"/>
    <w:rsid w:val="00FD34C6"/>
    <w:rsid w:val="00FD5D95"/>
    <w:rsid w:val="00FD5F04"/>
    <w:rsid w:val="00FD6A19"/>
    <w:rsid w:val="00FE2016"/>
    <w:rsid w:val="00FE3C93"/>
    <w:rsid w:val="00FE44FF"/>
    <w:rsid w:val="00FE737D"/>
    <w:rsid w:val="00FE73D1"/>
    <w:rsid w:val="00FE7F50"/>
    <w:rsid w:val="00FF20C5"/>
    <w:rsid w:val="00FF3CA8"/>
    <w:rsid w:val="00FF42D5"/>
  </w:rsids>
  <m:mathPr>
    <m:mathFont m:val="Cambria Math"/>
    <m:brkBin m:val="before"/>
    <m:brkBinSub m:val="--"/>
    <m:smallFrac m:val="0"/>
    <m:dispDef/>
    <m:lMargin m:val="0"/>
    <m:rMargin m:val="0"/>
    <m:defJc m:val="centerGroup"/>
    <m:wrapIndent m:val="1440"/>
    <m:intLim m:val="subSup"/>
    <m:naryLim m:val="undOvr"/>
  </m:mathPr>
  <w:themeFontLang w:val="en-IN"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758D6C"/>
  <w15:chartTrackingRefBased/>
  <w15:docId w15:val="{CD50869A-1FC4-4292-B66D-2513784DF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4FEE"/>
  </w:style>
  <w:style w:type="paragraph" w:styleId="Heading1">
    <w:name w:val="heading 1"/>
    <w:basedOn w:val="Normal"/>
    <w:next w:val="Normal"/>
    <w:link w:val="Heading1Char"/>
    <w:uiPriority w:val="9"/>
    <w:qFormat/>
    <w:rsid w:val="005D31BA"/>
    <w:pPr>
      <w:keepNext/>
      <w:keepLines/>
      <w:spacing w:before="240"/>
      <w:outlineLvl w:val="0"/>
    </w:pPr>
    <w:rPr>
      <w:rFonts w:asciiTheme="majorHAnsi" w:eastAsiaTheme="majorEastAsia" w:hAnsiTheme="majorHAnsi" w:cstheme="majorBidi"/>
      <w:b/>
      <w:bCs/>
      <w:color w:val="2F5496" w:themeColor="accent1" w:themeShade="BF"/>
      <w:sz w:val="32"/>
      <w:szCs w:val="32"/>
      <w:lang w:val="en-US"/>
    </w:rPr>
  </w:style>
  <w:style w:type="paragraph" w:styleId="Heading2">
    <w:name w:val="heading 2"/>
    <w:basedOn w:val="Normal"/>
    <w:next w:val="Normal"/>
    <w:link w:val="Heading2Char"/>
    <w:uiPriority w:val="9"/>
    <w:unhideWhenUsed/>
    <w:qFormat/>
    <w:rsid w:val="00E74C7E"/>
    <w:pPr>
      <w:keepNext/>
      <w:keepLines/>
      <w:spacing w:before="40"/>
      <w:outlineLvl w:val="1"/>
    </w:pPr>
    <w:rPr>
      <w:rFonts w:asciiTheme="majorHAnsi" w:eastAsiaTheme="majorEastAsia" w:hAnsiTheme="majorHAnsi" w:cstheme="majorBidi"/>
      <w:b/>
      <w:bCs/>
      <w:color w:val="2F5496" w:themeColor="accent1" w:themeShade="BF"/>
      <w:sz w:val="26"/>
      <w:szCs w:val="26"/>
      <w:u w:val="single"/>
      <w:lang w:val="en-US"/>
    </w:rPr>
  </w:style>
  <w:style w:type="paragraph" w:styleId="Heading3">
    <w:name w:val="heading 3"/>
    <w:basedOn w:val="Normal"/>
    <w:next w:val="Normal"/>
    <w:link w:val="Heading3Char"/>
    <w:uiPriority w:val="9"/>
    <w:unhideWhenUsed/>
    <w:qFormat/>
    <w:rsid w:val="005D31B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262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53E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46158"/>
    <w:rPr>
      <w:color w:val="0563C1" w:themeColor="hyperlink"/>
      <w:u w:val="single"/>
    </w:rPr>
  </w:style>
  <w:style w:type="character" w:styleId="UnresolvedMention">
    <w:name w:val="Unresolved Mention"/>
    <w:basedOn w:val="DefaultParagraphFont"/>
    <w:uiPriority w:val="99"/>
    <w:semiHidden/>
    <w:unhideWhenUsed/>
    <w:rsid w:val="00246158"/>
    <w:rPr>
      <w:color w:val="605E5C"/>
      <w:shd w:val="clear" w:color="auto" w:fill="E1DFDD"/>
    </w:rPr>
  </w:style>
  <w:style w:type="character" w:customStyle="1" w:styleId="Heading1Char">
    <w:name w:val="Heading 1 Char"/>
    <w:basedOn w:val="DefaultParagraphFont"/>
    <w:link w:val="Heading1"/>
    <w:uiPriority w:val="9"/>
    <w:rsid w:val="005D31BA"/>
    <w:rPr>
      <w:rFonts w:asciiTheme="majorHAnsi" w:eastAsiaTheme="majorEastAsia" w:hAnsiTheme="majorHAnsi" w:cstheme="majorBidi"/>
      <w:b/>
      <w:bCs/>
      <w:color w:val="2F5496" w:themeColor="accent1" w:themeShade="BF"/>
      <w:sz w:val="32"/>
      <w:szCs w:val="32"/>
      <w:lang w:val="en-US"/>
    </w:rPr>
  </w:style>
  <w:style w:type="character" w:customStyle="1" w:styleId="Heading2Char">
    <w:name w:val="Heading 2 Char"/>
    <w:basedOn w:val="DefaultParagraphFont"/>
    <w:link w:val="Heading2"/>
    <w:uiPriority w:val="9"/>
    <w:rsid w:val="00E74C7E"/>
    <w:rPr>
      <w:rFonts w:asciiTheme="majorHAnsi" w:eastAsiaTheme="majorEastAsia" w:hAnsiTheme="majorHAnsi" w:cstheme="majorBidi"/>
      <w:b/>
      <w:bCs/>
      <w:color w:val="2F5496" w:themeColor="accent1" w:themeShade="BF"/>
      <w:sz w:val="26"/>
      <w:szCs w:val="26"/>
      <w:u w:val="single"/>
      <w:lang w:val="en-US"/>
    </w:rPr>
  </w:style>
  <w:style w:type="paragraph" w:styleId="ListParagraph">
    <w:name w:val="List Paragraph"/>
    <w:basedOn w:val="Normal"/>
    <w:uiPriority w:val="34"/>
    <w:qFormat/>
    <w:rsid w:val="005D31BA"/>
    <w:pPr>
      <w:numPr>
        <w:numId w:val="8"/>
      </w:numPr>
      <w:spacing w:line="300" w:lineRule="auto"/>
    </w:pPr>
    <w:rPr>
      <w:lang w:val="en-US"/>
    </w:rPr>
  </w:style>
  <w:style w:type="character" w:customStyle="1" w:styleId="sapmtext">
    <w:name w:val="sapmtext"/>
    <w:basedOn w:val="DefaultParagraphFont"/>
    <w:rsid w:val="00723583"/>
  </w:style>
  <w:style w:type="paragraph" w:customStyle="1" w:styleId="paragraph">
    <w:name w:val="paragraph"/>
    <w:basedOn w:val="Normal"/>
    <w:rsid w:val="00A31ACF"/>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normaltextrun">
    <w:name w:val="normaltextrun"/>
    <w:basedOn w:val="DefaultParagraphFont"/>
    <w:rsid w:val="00A31ACF"/>
  </w:style>
  <w:style w:type="character" w:customStyle="1" w:styleId="eop">
    <w:name w:val="eop"/>
    <w:basedOn w:val="DefaultParagraphFont"/>
    <w:rsid w:val="00A31ACF"/>
  </w:style>
  <w:style w:type="character" w:customStyle="1" w:styleId="pagebreaktextspan">
    <w:name w:val="pagebreaktextspan"/>
    <w:basedOn w:val="DefaultParagraphFont"/>
    <w:rsid w:val="00DC59AB"/>
  </w:style>
  <w:style w:type="character" w:customStyle="1" w:styleId="Heading3Char">
    <w:name w:val="Heading 3 Char"/>
    <w:basedOn w:val="DefaultParagraphFont"/>
    <w:link w:val="Heading3"/>
    <w:uiPriority w:val="9"/>
    <w:rsid w:val="005D31B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C262C"/>
    <w:rPr>
      <w:rFonts w:asciiTheme="majorHAnsi" w:eastAsiaTheme="majorEastAsia" w:hAnsiTheme="majorHAnsi" w:cstheme="majorBidi"/>
      <w:i/>
      <w:iCs/>
      <w:color w:val="2F5496" w:themeColor="accent1" w:themeShade="BF"/>
    </w:rPr>
  </w:style>
  <w:style w:type="paragraph" w:customStyle="1" w:styleId="BulletList">
    <w:name w:val="Bullet List"/>
    <w:autoRedefine/>
    <w:rsid w:val="00EE4422"/>
    <w:pPr>
      <w:numPr>
        <w:numId w:val="7"/>
      </w:numPr>
      <w:spacing w:before="60" w:after="60" w:line="280" w:lineRule="atLeast"/>
      <w:ind w:left="357" w:hanging="357"/>
      <w:jc w:val="both"/>
    </w:pPr>
    <w:rPr>
      <w:rFonts w:ascii="Times New Roman" w:eastAsia="Times New Roman" w:hAnsi="Times New Roman" w:cs="Times New Roman"/>
      <w:lang w:val="en-US" w:eastAsia="en-US"/>
    </w:rPr>
  </w:style>
  <w:style w:type="paragraph" w:customStyle="1" w:styleId="ConfidentialStatus">
    <w:name w:val="ConfidentialStatus"/>
    <w:basedOn w:val="Normal"/>
    <w:link w:val="ConfidentialStatusChar"/>
    <w:rsid w:val="00521B5D"/>
    <w:pPr>
      <w:spacing w:after="320" w:line="240" w:lineRule="auto"/>
    </w:pPr>
    <w:rPr>
      <w:rFonts w:ascii="Arial" w:eastAsia="Calibri" w:hAnsi="Arial" w:cs="Arial"/>
      <w:sz w:val="24"/>
      <w:szCs w:val="24"/>
      <w:lang w:val="en-US" w:eastAsia="en-US"/>
    </w:rPr>
  </w:style>
  <w:style w:type="character" w:customStyle="1" w:styleId="ConfidentialStatusChar">
    <w:name w:val="ConfidentialStatus Char"/>
    <w:basedOn w:val="DefaultParagraphFont"/>
    <w:link w:val="ConfidentialStatus"/>
    <w:rsid w:val="00521B5D"/>
    <w:rPr>
      <w:rFonts w:ascii="Arial" w:eastAsia="Calibri" w:hAnsi="Arial" w:cs="Arial"/>
      <w:sz w:val="24"/>
      <w:szCs w:val="24"/>
      <w:lang w:val="en-US" w:eastAsia="en-US"/>
    </w:rPr>
  </w:style>
  <w:style w:type="paragraph" w:customStyle="1" w:styleId="001session-ID">
    <w:name w:val="001_session-ID"/>
    <w:basedOn w:val="Normal"/>
    <w:qFormat/>
    <w:rsid w:val="00521B5D"/>
    <w:pPr>
      <w:spacing w:after="0" w:line="240" w:lineRule="auto"/>
    </w:pPr>
    <w:rPr>
      <w:rFonts w:ascii="Arial" w:eastAsia="Times New Roman" w:hAnsi="Arial" w:cs="Arial"/>
      <w:sz w:val="36"/>
      <w:szCs w:val="24"/>
      <w:lang w:val="en-US" w:eastAsia="de-DE"/>
    </w:rPr>
  </w:style>
  <w:style w:type="paragraph" w:styleId="Header">
    <w:name w:val="header"/>
    <w:basedOn w:val="Normal"/>
    <w:link w:val="HeaderChar"/>
    <w:uiPriority w:val="99"/>
    <w:unhideWhenUsed/>
    <w:rsid w:val="00F845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457A"/>
  </w:style>
  <w:style w:type="paragraph" w:styleId="Footer">
    <w:name w:val="footer"/>
    <w:basedOn w:val="Normal"/>
    <w:link w:val="FooterChar"/>
    <w:uiPriority w:val="99"/>
    <w:unhideWhenUsed/>
    <w:rsid w:val="00F845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457A"/>
  </w:style>
  <w:style w:type="paragraph" w:customStyle="1" w:styleId="TOC">
    <w:name w:val="TOC"/>
    <w:basedOn w:val="Normal"/>
    <w:rsid w:val="00473CED"/>
    <w:pPr>
      <w:spacing w:before="960" w:after="240" w:line="240" w:lineRule="auto"/>
    </w:pPr>
    <w:rPr>
      <w:rFonts w:ascii="Arial" w:eastAsia="Calibri" w:hAnsi="Arial" w:cs="Arial"/>
      <w:b/>
      <w:caps/>
      <w:sz w:val="32"/>
      <w:szCs w:val="40"/>
      <w:lang w:val="en-US" w:eastAsia="en-US"/>
    </w:rPr>
  </w:style>
  <w:style w:type="paragraph" w:styleId="TOCHeading">
    <w:name w:val="TOC Heading"/>
    <w:basedOn w:val="Heading1"/>
    <w:next w:val="Normal"/>
    <w:uiPriority w:val="39"/>
    <w:unhideWhenUsed/>
    <w:qFormat/>
    <w:rsid w:val="00C503AE"/>
    <w:pPr>
      <w:spacing w:after="0"/>
      <w:outlineLvl w:val="9"/>
    </w:pPr>
    <w:rPr>
      <w:b w:val="0"/>
      <w:bCs w:val="0"/>
      <w:lang w:eastAsia="en-US"/>
    </w:rPr>
  </w:style>
  <w:style w:type="paragraph" w:styleId="TOC1">
    <w:name w:val="toc 1"/>
    <w:basedOn w:val="Normal"/>
    <w:next w:val="Normal"/>
    <w:autoRedefine/>
    <w:uiPriority w:val="39"/>
    <w:unhideWhenUsed/>
    <w:rsid w:val="00446F0F"/>
    <w:pPr>
      <w:tabs>
        <w:tab w:val="left" w:pos="440"/>
        <w:tab w:val="right" w:leader="dot" w:pos="9016"/>
      </w:tabs>
      <w:spacing w:after="100"/>
    </w:pPr>
  </w:style>
  <w:style w:type="paragraph" w:styleId="TOC2">
    <w:name w:val="toc 2"/>
    <w:basedOn w:val="Normal"/>
    <w:next w:val="Normal"/>
    <w:autoRedefine/>
    <w:uiPriority w:val="39"/>
    <w:unhideWhenUsed/>
    <w:rsid w:val="00446F0F"/>
    <w:pPr>
      <w:tabs>
        <w:tab w:val="left" w:pos="660"/>
        <w:tab w:val="right" w:leader="dot" w:pos="9016"/>
      </w:tabs>
      <w:spacing w:after="100"/>
      <w:ind w:left="220"/>
    </w:pPr>
  </w:style>
  <w:style w:type="paragraph" w:styleId="TOC3">
    <w:name w:val="toc 3"/>
    <w:basedOn w:val="Normal"/>
    <w:next w:val="Normal"/>
    <w:autoRedefine/>
    <w:uiPriority w:val="39"/>
    <w:unhideWhenUsed/>
    <w:rsid w:val="00C503AE"/>
    <w:pPr>
      <w:spacing w:after="100"/>
      <w:ind w:left="440"/>
    </w:pPr>
  </w:style>
  <w:style w:type="paragraph" w:styleId="NoSpacing">
    <w:name w:val="No Spacing"/>
    <w:uiPriority w:val="1"/>
    <w:qFormat/>
    <w:rsid w:val="00681D99"/>
    <w:pPr>
      <w:spacing w:after="0" w:line="240" w:lineRule="auto"/>
    </w:pPr>
  </w:style>
  <w:style w:type="character" w:styleId="CommentReference">
    <w:name w:val="annotation reference"/>
    <w:basedOn w:val="DefaultParagraphFont"/>
    <w:uiPriority w:val="99"/>
    <w:semiHidden/>
    <w:unhideWhenUsed/>
    <w:rsid w:val="00B418E1"/>
    <w:rPr>
      <w:sz w:val="16"/>
      <w:szCs w:val="16"/>
    </w:rPr>
  </w:style>
  <w:style w:type="paragraph" w:styleId="CommentText">
    <w:name w:val="annotation text"/>
    <w:basedOn w:val="Normal"/>
    <w:link w:val="CommentTextChar"/>
    <w:uiPriority w:val="99"/>
    <w:semiHidden/>
    <w:unhideWhenUsed/>
    <w:rsid w:val="00B418E1"/>
    <w:pPr>
      <w:spacing w:line="240" w:lineRule="auto"/>
    </w:pPr>
    <w:rPr>
      <w:sz w:val="20"/>
      <w:szCs w:val="20"/>
    </w:rPr>
  </w:style>
  <w:style w:type="character" w:customStyle="1" w:styleId="CommentTextChar">
    <w:name w:val="Comment Text Char"/>
    <w:basedOn w:val="DefaultParagraphFont"/>
    <w:link w:val="CommentText"/>
    <w:uiPriority w:val="99"/>
    <w:semiHidden/>
    <w:rsid w:val="00B418E1"/>
    <w:rPr>
      <w:sz w:val="20"/>
      <w:szCs w:val="20"/>
    </w:rPr>
  </w:style>
  <w:style w:type="paragraph" w:styleId="CommentSubject">
    <w:name w:val="annotation subject"/>
    <w:basedOn w:val="CommentText"/>
    <w:next w:val="CommentText"/>
    <w:link w:val="CommentSubjectChar"/>
    <w:uiPriority w:val="99"/>
    <w:semiHidden/>
    <w:unhideWhenUsed/>
    <w:rsid w:val="00B418E1"/>
    <w:rPr>
      <w:b/>
      <w:bCs/>
    </w:rPr>
  </w:style>
  <w:style w:type="character" w:customStyle="1" w:styleId="CommentSubjectChar">
    <w:name w:val="Comment Subject Char"/>
    <w:basedOn w:val="CommentTextChar"/>
    <w:link w:val="CommentSubject"/>
    <w:uiPriority w:val="99"/>
    <w:semiHidden/>
    <w:rsid w:val="00B418E1"/>
    <w:rPr>
      <w:b/>
      <w:bCs/>
      <w:sz w:val="20"/>
      <w:szCs w:val="20"/>
    </w:rPr>
  </w:style>
  <w:style w:type="character" w:styleId="FollowedHyperlink">
    <w:name w:val="FollowedHyperlink"/>
    <w:basedOn w:val="DefaultParagraphFont"/>
    <w:uiPriority w:val="99"/>
    <w:semiHidden/>
    <w:unhideWhenUsed/>
    <w:rsid w:val="0072795F"/>
    <w:rPr>
      <w:color w:val="954F72" w:themeColor="followedHyperlink"/>
      <w:u w:val="single"/>
    </w:rPr>
  </w:style>
  <w:style w:type="paragraph" w:styleId="Revision">
    <w:name w:val="Revision"/>
    <w:hidden/>
    <w:uiPriority w:val="99"/>
    <w:semiHidden/>
    <w:rsid w:val="00BB1F8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090176">
      <w:bodyDiv w:val="1"/>
      <w:marLeft w:val="0"/>
      <w:marRight w:val="0"/>
      <w:marTop w:val="0"/>
      <w:marBottom w:val="0"/>
      <w:divBdr>
        <w:top w:val="none" w:sz="0" w:space="0" w:color="auto"/>
        <w:left w:val="none" w:sz="0" w:space="0" w:color="auto"/>
        <w:bottom w:val="none" w:sz="0" w:space="0" w:color="auto"/>
        <w:right w:val="none" w:sz="0" w:space="0" w:color="auto"/>
      </w:divBdr>
      <w:divsChild>
        <w:div w:id="1438451709">
          <w:marLeft w:val="0"/>
          <w:marRight w:val="0"/>
          <w:marTop w:val="0"/>
          <w:marBottom w:val="0"/>
          <w:divBdr>
            <w:top w:val="none" w:sz="0" w:space="0" w:color="auto"/>
            <w:left w:val="none" w:sz="0" w:space="0" w:color="auto"/>
            <w:bottom w:val="none" w:sz="0" w:space="0" w:color="auto"/>
            <w:right w:val="none" w:sz="0" w:space="0" w:color="auto"/>
          </w:divBdr>
          <w:divsChild>
            <w:div w:id="1806774347">
              <w:marLeft w:val="0"/>
              <w:marRight w:val="0"/>
              <w:marTop w:val="0"/>
              <w:marBottom w:val="0"/>
              <w:divBdr>
                <w:top w:val="none" w:sz="0" w:space="0" w:color="auto"/>
                <w:left w:val="none" w:sz="0" w:space="0" w:color="auto"/>
                <w:bottom w:val="none" w:sz="0" w:space="0" w:color="auto"/>
                <w:right w:val="none" w:sz="0" w:space="0" w:color="auto"/>
              </w:divBdr>
              <w:divsChild>
                <w:div w:id="131132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244583">
      <w:bodyDiv w:val="1"/>
      <w:marLeft w:val="0"/>
      <w:marRight w:val="0"/>
      <w:marTop w:val="0"/>
      <w:marBottom w:val="0"/>
      <w:divBdr>
        <w:top w:val="none" w:sz="0" w:space="0" w:color="auto"/>
        <w:left w:val="none" w:sz="0" w:space="0" w:color="auto"/>
        <w:bottom w:val="none" w:sz="0" w:space="0" w:color="auto"/>
        <w:right w:val="none" w:sz="0" w:space="0" w:color="auto"/>
      </w:divBdr>
    </w:div>
    <w:div w:id="890965934">
      <w:bodyDiv w:val="1"/>
      <w:marLeft w:val="0"/>
      <w:marRight w:val="0"/>
      <w:marTop w:val="0"/>
      <w:marBottom w:val="0"/>
      <w:divBdr>
        <w:top w:val="none" w:sz="0" w:space="0" w:color="auto"/>
        <w:left w:val="none" w:sz="0" w:space="0" w:color="auto"/>
        <w:bottom w:val="none" w:sz="0" w:space="0" w:color="auto"/>
        <w:right w:val="none" w:sz="0" w:space="0" w:color="auto"/>
      </w:divBdr>
      <w:divsChild>
        <w:div w:id="1838421374">
          <w:marLeft w:val="0"/>
          <w:marRight w:val="0"/>
          <w:marTop w:val="0"/>
          <w:marBottom w:val="0"/>
          <w:divBdr>
            <w:top w:val="none" w:sz="0" w:space="0" w:color="auto"/>
            <w:left w:val="none" w:sz="0" w:space="0" w:color="auto"/>
            <w:bottom w:val="none" w:sz="0" w:space="0" w:color="auto"/>
            <w:right w:val="none" w:sz="0" w:space="0" w:color="auto"/>
          </w:divBdr>
          <w:divsChild>
            <w:div w:id="1759255700">
              <w:marLeft w:val="0"/>
              <w:marRight w:val="0"/>
              <w:marTop w:val="0"/>
              <w:marBottom w:val="0"/>
              <w:divBdr>
                <w:top w:val="none" w:sz="0" w:space="0" w:color="auto"/>
                <w:left w:val="none" w:sz="0" w:space="0" w:color="auto"/>
                <w:bottom w:val="none" w:sz="0" w:space="0" w:color="auto"/>
                <w:right w:val="none" w:sz="0" w:space="0" w:color="auto"/>
              </w:divBdr>
            </w:div>
          </w:divsChild>
        </w:div>
        <w:div w:id="17777542">
          <w:marLeft w:val="0"/>
          <w:marRight w:val="0"/>
          <w:marTop w:val="0"/>
          <w:marBottom w:val="0"/>
          <w:divBdr>
            <w:top w:val="none" w:sz="0" w:space="0" w:color="auto"/>
            <w:left w:val="none" w:sz="0" w:space="0" w:color="auto"/>
            <w:bottom w:val="none" w:sz="0" w:space="0" w:color="auto"/>
            <w:right w:val="none" w:sz="0" w:space="0" w:color="auto"/>
          </w:divBdr>
          <w:divsChild>
            <w:div w:id="295910831">
              <w:marLeft w:val="0"/>
              <w:marRight w:val="0"/>
              <w:marTop w:val="0"/>
              <w:marBottom w:val="0"/>
              <w:divBdr>
                <w:top w:val="none" w:sz="0" w:space="0" w:color="auto"/>
                <w:left w:val="none" w:sz="0" w:space="0" w:color="auto"/>
                <w:bottom w:val="none" w:sz="0" w:space="0" w:color="auto"/>
                <w:right w:val="none" w:sz="0" w:space="0" w:color="auto"/>
              </w:divBdr>
            </w:div>
          </w:divsChild>
        </w:div>
        <w:div w:id="428889853">
          <w:marLeft w:val="0"/>
          <w:marRight w:val="0"/>
          <w:marTop w:val="0"/>
          <w:marBottom w:val="0"/>
          <w:divBdr>
            <w:top w:val="none" w:sz="0" w:space="0" w:color="auto"/>
            <w:left w:val="none" w:sz="0" w:space="0" w:color="auto"/>
            <w:bottom w:val="none" w:sz="0" w:space="0" w:color="auto"/>
            <w:right w:val="none" w:sz="0" w:space="0" w:color="auto"/>
          </w:divBdr>
          <w:divsChild>
            <w:div w:id="384524188">
              <w:marLeft w:val="0"/>
              <w:marRight w:val="0"/>
              <w:marTop w:val="0"/>
              <w:marBottom w:val="0"/>
              <w:divBdr>
                <w:top w:val="none" w:sz="0" w:space="0" w:color="auto"/>
                <w:left w:val="none" w:sz="0" w:space="0" w:color="auto"/>
                <w:bottom w:val="none" w:sz="0" w:space="0" w:color="auto"/>
                <w:right w:val="none" w:sz="0" w:space="0" w:color="auto"/>
              </w:divBdr>
            </w:div>
          </w:divsChild>
        </w:div>
        <w:div w:id="20471291">
          <w:marLeft w:val="0"/>
          <w:marRight w:val="0"/>
          <w:marTop w:val="0"/>
          <w:marBottom w:val="0"/>
          <w:divBdr>
            <w:top w:val="none" w:sz="0" w:space="0" w:color="auto"/>
            <w:left w:val="none" w:sz="0" w:space="0" w:color="auto"/>
            <w:bottom w:val="none" w:sz="0" w:space="0" w:color="auto"/>
            <w:right w:val="none" w:sz="0" w:space="0" w:color="auto"/>
          </w:divBdr>
          <w:divsChild>
            <w:div w:id="1017925157">
              <w:marLeft w:val="0"/>
              <w:marRight w:val="0"/>
              <w:marTop w:val="0"/>
              <w:marBottom w:val="0"/>
              <w:divBdr>
                <w:top w:val="none" w:sz="0" w:space="0" w:color="auto"/>
                <w:left w:val="none" w:sz="0" w:space="0" w:color="auto"/>
                <w:bottom w:val="none" w:sz="0" w:space="0" w:color="auto"/>
                <w:right w:val="none" w:sz="0" w:space="0" w:color="auto"/>
              </w:divBdr>
            </w:div>
          </w:divsChild>
        </w:div>
        <w:div w:id="1112287375">
          <w:marLeft w:val="0"/>
          <w:marRight w:val="0"/>
          <w:marTop w:val="0"/>
          <w:marBottom w:val="0"/>
          <w:divBdr>
            <w:top w:val="none" w:sz="0" w:space="0" w:color="auto"/>
            <w:left w:val="none" w:sz="0" w:space="0" w:color="auto"/>
            <w:bottom w:val="none" w:sz="0" w:space="0" w:color="auto"/>
            <w:right w:val="none" w:sz="0" w:space="0" w:color="auto"/>
          </w:divBdr>
          <w:divsChild>
            <w:div w:id="2143771176">
              <w:marLeft w:val="0"/>
              <w:marRight w:val="0"/>
              <w:marTop w:val="0"/>
              <w:marBottom w:val="0"/>
              <w:divBdr>
                <w:top w:val="none" w:sz="0" w:space="0" w:color="auto"/>
                <w:left w:val="none" w:sz="0" w:space="0" w:color="auto"/>
                <w:bottom w:val="none" w:sz="0" w:space="0" w:color="auto"/>
                <w:right w:val="none" w:sz="0" w:space="0" w:color="auto"/>
              </w:divBdr>
            </w:div>
          </w:divsChild>
        </w:div>
        <w:div w:id="459954040">
          <w:marLeft w:val="0"/>
          <w:marRight w:val="0"/>
          <w:marTop w:val="0"/>
          <w:marBottom w:val="0"/>
          <w:divBdr>
            <w:top w:val="none" w:sz="0" w:space="0" w:color="auto"/>
            <w:left w:val="none" w:sz="0" w:space="0" w:color="auto"/>
            <w:bottom w:val="none" w:sz="0" w:space="0" w:color="auto"/>
            <w:right w:val="none" w:sz="0" w:space="0" w:color="auto"/>
          </w:divBdr>
          <w:divsChild>
            <w:div w:id="59208796">
              <w:marLeft w:val="0"/>
              <w:marRight w:val="0"/>
              <w:marTop w:val="0"/>
              <w:marBottom w:val="0"/>
              <w:divBdr>
                <w:top w:val="none" w:sz="0" w:space="0" w:color="auto"/>
                <w:left w:val="none" w:sz="0" w:space="0" w:color="auto"/>
                <w:bottom w:val="none" w:sz="0" w:space="0" w:color="auto"/>
                <w:right w:val="none" w:sz="0" w:space="0" w:color="auto"/>
              </w:divBdr>
            </w:div>
          </w:divsChild>
        </w:div>
        <w:div w:id="1293974534">
          <w:marLeft w:val="0"/>
          <w:marRight w:val="0"/>
          <w:marTop w:val="0"/>
          <w:marBottom w:val="0"/>
          <w:divBdr>
            <w:top w:val="none" w:sz="0" w:space="0" w:color="auto"/>
            <w:left w:val="none" w:sz="0" w:space="0" w:color="auto"/>
            <w:bottom w:val="none" w:sz="0" w:space="0" w:color="auto"/>
            <w:right w:val="none" w:sz="0" w:space="0" w:color="auto"/>
          </w:divBdr>
          <w:divsChild>
            <w:div w:id="685521352">
              <w:marLeft w:val="0"/>
              <w:marRight w:val="0"/>
              <w:marTop w:val="0"/>
              <w:marBottom w:val="0"/>
              <w:divBdr>
                <w:top w:val="none" w:sz="0" w:space="0" w:color="auto"/>
                <w:left w:val="none" w:sz="0" w:space="0" w:color="auto"/>
                <w:bottom w:val="none" w:sz="0" w:space="0" w:color="auto"/>
                <w:right w:val="none" w:sz="0" w:space="0" w:color="auto"/>
              </w:divBdr>
            </w:div>
          </w:divsChild>
        </w:div>
        <w:div w:id="1448500636">
          <w:marLeft w:val="0"/>
          <w:marRight w:val="0"/>
          <w:marTop w:val="0"/>
          <w:marBottom w:val="0"/>
          <w:divBdr>
            <w:top w:val="none" w:sz="0" w:space="0" w:color="auto"/>
            <w:left w:val="none" w:sz="0" w:space="0" w:color="auto"/>
            <w:bottom w:val="none" w:sz="0" w:space="0" w:color="auto"/>
            <w:right w:val="none" w:sz="0" w:space="0" w:color="auto"/>
          </w:divBdr>
          <w:divsChild>
            <w:div w:id="293876084">
              <w:marLeft w:val="0"/>
              <w:marRight w:val="0"/>
              <w:marTop w:val="0"/>
              <w:marBottom w:val="0"/>
              <w:divBdr>
                <w:top w:val="none" w:sz="0" w:space="0" w:color="auto"/>
                <w:left w:val="none" w:sz="0" w:space="0" w:color="auto"/>
                <w:bottom w:val="none" w:sz="0" w:space="0" w:color="auto"/>
                <w:right w:val="none" w:sz="0" w:space="0" w:color="auto"/>
              </w:divBdr>
            </w:div>
          </w:divsChild>
        </w:div>
        <w:div w:id="930821054">
          <w:marLeft w:val="0"/>
          <w:marRight w:val="0"/>
          <w:marTop w:val="0"/>
          <w:marBottom w:val="0"/>
          <w:divBdr>
            <w:top w:val="none" w:sz="0" w:space="0" w:color="auto"/>
            <w:left w:val="none" w:sz="0" w:space="0" w:color="auto"/>
            <w:bottom w:val="none" w:sz="0" w:space="0" w:color="auto"/>
            <w:right w:val="none" w:sz="0" w:space="0" w:color="auto"/>
          </w:divBdr>
          <w:divsChild>
            <w:div w:id="1229875465">
              <w:marLeft w:val="0"/>
              <w:marRight w:val="0"/>
              <w:marTop w:val="0"/>
              <w:marBottom w:val="0"/>
              <w:divBdr>
                <w:top w:val="none" w:sz="0" w:space="0" w:color="auto"/>
                <w:left w:val="none" w:sz="0" w:space="0" w:color="auto"/>
                <w:bottom w:val="none" w:sz="0" w:space="0" w:color="auto"/>
                <w:right w:val="none" w:sz="0" w:space="0" w:color="auto"/>
              </w:divBdr>
            </w:div>
          </w:divsChild>
        </w:div>
        <w:div w:id="870269599">
          <w:marLeft w:val="0"/>
          <w:marRight w:val="0"/>
          <w:marTop w:val="0"/>
          <w:marBottom w:val="0"/>
          <w:divBdr>
            <w:top w:val="none" w:sz="0" w:space="0" w:color="auto"/>
            <w:left w:val="none" w:sz="0" w:space="0" w:color="auto"/>
            <w:bottom w:val="none" w:sz="0" w:space="0" w:color="auto"/>
            <w:right w:val="none" w:sz="0" w:space="0" w:color="auto"/>
          </w:divBdr>
          <w:divsChild>
            <w:div w:id="269624941">
              <w:marLeft w:val="0"/>
              <w:marRight w:val="0"/>
              <w:marTop w:val="0"/>
              <w:marBottom w:val="0"/>
              <w:divBdr>
                <w:top w:val="none" w:sz="0" w:space="0" w:color="auto"/>
                <w:left w:val="none" w:sz="0" w:space="0" w:color="auto"/>
                <w:bottom w:val="none" w:sz="0" w:space="0" w:color="auto"/>
                <w:right w:val="none" w:sz="0" w:space="0" w:color="auto"/>
              </w:divBdr>
            </w:div>
          </w:divsChild>
        </w:div>
        <w:div w:id="264730110">
          <w:marLeft w:val="0"/>
          <w:marRight w:val="0"/>
          <w:marTop w:val="0"/>
          <w:marBottom w:val="0"/>
          <w:divBdr>
            <w:top w:val="none" w:sz="0" w:space="0" w:color="auto"/>
            <w:left w:val="none" w:sz="0" w:space="0" w:color="auto"/>
            <w:bottom w:val="none" w:sz="0" w:space="0" w:color="auto"/>
            <w:right w:val="none" w:sz="0" w:space="0" w:color="auto"/>
          </w:divBdr>
          <w:divsChild>
            <w:div w:id="1983190521">
              <w:marLeft w:val="0"/>
              <w:marRight w:val="0"/>
              <w:marTop w:val="0"/>
              <w:marBottom w:val="0"/>
              <w:divBdr>
                <w:top w:val="none" w:sz="0" w:space="0" w:color="auto"/>
                <w:left w:val="none" w:sz="0" w:space="0" w:color="auto"/>
                <w:bottom w:val="none" w:sz="0" w:space="0" w:color="auto"/>
                <w:right w:val="none" w:sz="0" w:space="0" w:color="auto"/>
              </w:divBdr>
            </w:div>
          </w:divsChild>
        </w:div>
        <w:div w:id="2040203689">
          <w:marLeft w:val="0"/>
          <w:marRight w:val="0"/>
          <w:marTop w:val="0"/>
          <w:marBottom w:val="0"/>
          <w:divBdr>
            <w:top w:val="none" w:sz="0" w:space="0" w:color="auto"/>
            <w:left w:val="none" w:sz="0" w:space="0" w:color="auto"/>
            <w:bottom w:val="none" w:sz="0" w:space="0" w:color="auto"/>
            <w:right w:val="none" w:sz="0" w:space="0" w:color="auto"/>
          </w:divBdr>
          <w:divsChild>
            <w:div w:id="1052971319">
              <w:marLeft w:val="0"/>
              <w:marRight w:val="0"/>
              <w:marTop w:val="0"/>
              <w:marBottom w:val="0"/>
              <w:divBdr>
                <w:top w:val="none" w:sz="0" w:space="0" w:color="auto"/>
                <w:left w:val="none" w:sz="0" w:space="0" w:color="auto"/>
                <w:bottom w:val="none" w:sz="0" w:space="0" w:color="auto"/>
                <w:right w:val="none" w:sz="0" w:space="0" w:color="auto"/>
              </w:divBdr>
            </w:div>
          </w:divsChild>
        </w:div>
        <w:div w:id="1300188212">
          <w:marLeft w:val="0"/>
          <w:marRight w:val="0"/>
          <w:marTop w:val="0"/>
          <w:marBottom w:val="0"/>
          <w:divBdr>
            <w:top w:val="none" w:sz="0" w:space="0" w:color="auto"/>
            <w:left w:val="none" w:sz="0" w:space="0" w:color="auto"/>
            <w:bottom w:val="none" w:sz="0" w:space="0" w:color="auto"/>
            <w:right w:val="none" w:sz="0" w:space="0" w:color="auto"/>
          </w:divBdr>
          <w:divsChild>
            <w:div w:id="561260292">
              <w:marLeft w:val="0"/>
              <w:marRight w:val="0"/>
              <w:marTop w:val="0"/>
              <w:marBottom w:val="0"/>
              <w:divBdr>
                <w:top w:val="none" w:sz="0" w:space="0" w:color="auto"/>
                <w:left w:val="none" w:sz="0" w:space="0" w:color="auto"/>
                <w:bottom w:val="none" w:sz="0" w:space="0" w:color="auto"/>
                <w:right w:val="none" w:sz="0" w:space="0" w:color="auto"/>
              </w:divBdr>
            </w:div>
          </w:divsChild>
        </w:div>
        <w:div w:id="151532972">
          <w:marLeft w:val="0"/>
          <w:marRight w:val="0"/>
          <w:marTop w:val="0"/>
          <w:marBottom w:val="0"/>
          <w:divBdr>
            <w:top w:val="none" w:sz="0" w:space="0" w:color="auto"/>
            <w:left w:val="none" w:sz="0" w:space="0" w:color="auto"/>
            <w:bottom w:val="none" w:sz="0" w:space="0" w:color="auto"/>
            <w:right w:val="none" w:sz="0" w:space="0" w:color="auto"/>
          </w:divBdr>
          <w:divsChild>
            <w:div w:id="58947926">
              <w:marLeft w:val="0"/>
              <w:marRight w:val="0"/>
              <w:marTop w:val="0"/>
              <w:marBottom w:val="0"/>
              <w:divBdr>
                <w:top w:val="none" w:sz="0" w:space="0" w:color="auto"/>
                <w:left w:val="none" w:sz="0" w:space="0" w:color="auto"/>
                <w:bottom w:val="none" w:sz="0" w:space="0" w:color="auto"/>
                <w:right w:val="none" w:sz="0" w:space="0" w:color="auto"/>
              </w:divBdr>
            </w:div>
          </w:divsChild>
        </w:div>
        <w:div w:id="7486671">
          <w:marLeft w:val="0"/>
          <w:marRight w:val="0"/>
          <w:marTop w:val="0"/>
          <w:marBottom w:val="0"/>
          <w:divBdr>
            <w:top w:val="none" w:sz="0" w:space="0" w:color="auto"/>
            <w:left w:val="none" w:sz="0" w:space="0" w:color="auto"/>
            <w:bottom w:val="none" w:sz="0" w:space="0" w:color="auto"/>
            <w:right w:val="none" w:sz="0" w:space="0" w:color="auto"/>
          </w:divBdr>
          <w:divsChild>
            <w:div w:id="667757764">
              <w:marLeft w:val="0"/>
              <w:marRight w:val="0"/>
              <w:marTop w:val="0"/>
              <w:marBottom w:val="0"/>
              <w:divBdr>
                <w:top w:val="none" w:sz="0" w:space="0" w:color="auto"/>
                <w:left w:val="none" w:sz="0" w:space="0" w:color="auto"/>
                <w:bottom w:val="none" w:sz="0" w:space="0" w:color="auto"/>
                <w:right w:val="none" w:sz="0" w:space="0" w:color="auto"/>
              </w:divBdr>
            </w:div>
          </w:divsChild>
        </w:div>
        <w:div w:id="1731223973">
          <w:marLeft w:val="0"/>
          <w:marRight w:val="0"/>
          <w:marTop w:val="0"/>
          <w:marBottom w:val="0"/>
          <w:divBdr>
            <w:top w:val="none" w:sz="0" w:space="0" w:color="auto"/>
            <w:left w:val="none" w:sz="0" w:space="0" w:color="auto"/>
            <w:bottom w:val="none" w:sz="0" w:space="0" w:color="auto"/>
            <w:right w:val="none" w:sz="0" w:space="0" w:color="auto"/>
          </w:divBdr>
          <w:divsChild>
            <w:div w:id="1855149652">
              <w:marLeft w:val="0"/>
              <w:marRight w:val="0"/>
              <w:marTop w:val="0"/>
              <w:marBottom w:val="0"/>
              <w:divBdr>
                <w:top w:val="none" w:sz="0" w:space="0" w:color="auto"/>
                <w:left w:val="none" w:sz="0" w:space="0" w:color="auto"/>
                <w:bottom w:val="none" w:sz="0" w:space="0" w:color="auto"/>
                <w:right w:val="none" w:sz="0" w:space="0" w:color="auto"/>
              </w:divBdr>
            </w:div>
          </w:divsChild>
        </w:div>
        <w:div w:id="1121264320">
          <w:marLeft w:val="0"/>
          <w:marRight w:val="0"/>
          <w:marTop w:val="0"/>
          <w:marBottom w:val="0"/>
          <w:divBdr>
            <w:top w:val="none" w:sz="0" w:space="0" w:color="auto"/>
            <w:left w:val="none" w:sz="0" w:space="0" w:color="auto"/>
            <w:bottom w:val="none" w:sz="0" w:space="0" w:color="auto"/>
            <w:right w:val="none" w:sz="0" w:space="0" w:color="auto"/>
          </w:divBdr>
          <w:divsChild>
            <w:div w:id="286544964">
              <w:marLeft w:val="0"/>
              <w:marRight w:val="0"/>
              <w:marTop w:val="0"/>
              <w:marBottom w:val="0"/>
              <w:divBdr>
                <w:top w:val="none" w:sz="0" w:space="0" w:color="auto"/>
                <w:left w:val="none" w:sz="0" w:space="0" w:color="auto"/>
                <w:bottom w:val="none" w:sz="0" w:space="0" w:color="auto"/>
                <w:right w:val="none" w:sz="0" w:space="0" w:color="auto"/>
              </w:divBdr>
            </w:div>
          </w:divsChild>
        </w:div>
        <w:div w:id="137840121">
          <w:marLeft w:val="0"/>
          <w:marRight w:val="0"/>
          <w:marTop w:val="0"/>
          <w:marBottom w:val="0"/>
          <w:divBdr>
            <w:top w:val="none" w:sz="0" w:space="0" w:color="auto"/>
            <w:left w:val="none" w:sz="0" w:space="0" w:color="auto"/>
            <w:bottom w:val="none" w:sz="0" w:space="0" w:color="auto"/>
            <w:right w:val="none" w:sz="0" w:space="0" w:color="auto"/>
          </w:divBdr>
          <w:divsChild>
            <w:div w:id="1090273221">
              <w:marLeft w:val="0"/>
              <w:marRight w:val="0"/>
              <w:marTop w:val="0"/>
              <w:marBottom w:val="0"/>
              <w:divBdr>
                <w:top w:val="none" w:sz="0" w:space="0" w:color="auto"/>
                <w:left w:val="none" w:sz="0" w:space="0" w:color="auto"/>
                <w:bottom w:val="none" w:sz="0" w:space="0" w:color="auto"/>
                <w:right w:val="none" w:sz="0" w:space="0" w:color="auto"/>
              </w:divBdr>
            </w:div>
          </w:divsChild>
        </w:div>
        <w:div w:id="1904876129">
          <w:marLeft w:val="0"/>
          <w:marRight w:val="0"/>
          <w:marTop w:val="0"/>
          <w:marBottom w:val="0"/>
          <w:divBdr>
            <w:top w:val="none" w:sz="0" w:space="0" w:color="auto"/>
            <w:left w:val="none" w:sz="0" w:space="0" w:color="auto"/>
            <w:bottom w:val="none" w:sz="0" w:space="0" w:color="auto"/>
            <w:right w:val="none" w:sz="0" w:space="0" w:color="auto"/>
          </w:divBdr>
          <w:divsChild>
            <w:div w:id="2020690398">
              <w:marLeft w:val="0"/>
              <w:marRight w:val="0"/>
              <w:marTop w:val="0"/>
              <w:marBottom w:val="0"/>
              <w:divBdr>
                <w:top w:val="none" w:sz="0" w:space="0" w:color="auto"/>
                <w:left w:val="none" w:sz="0" w:space="0" w:color="auto"/>
                <w:bottom w:val="none" w:sz="0" w:space="0" w:color="auto"/>
                <w:right w:val="none" w:sz="0" w:space="0" w:color="auto"/>
              </w:divBdr>
            </w:div>
          </w:divsChild>
        </w:div>
        <w:div w:id="588198410">
          <w:marLeft w:val="0"/>
          <w:marRight w:val="0"/>
          <w:marTop w:val="0"/>
          <w:marBottom w:val="0"/>
          <w:divBdr>
            <w:top w:val="none" w:sz="0" w:space="0" w:color="auto"/>
            <w:left w:val="none" w:sz="0" w:space="0" w:color="auto"/>
            <w:bottom w:val="none" w:sz="0" w:space="0" w:color="auto"/>
            <w:right w:val="none" w:sz="0" w:space="0" w:color="auto"/>
          </w:divBdr>
          <w:divsChild>
            <w:div w:id="1796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12840">
      <w:bodyDiv w:val="1"/>
      <w:marLeft w:val="0"/>
      <w:marRight w:val="0"/>
      <w:marTop w:val="0"/>
      <w:marBottom w:val="0"/>
      <w:divBdr>
        <w:top w:val="none" w:sz="0" w:space="0" w:color="auto"/>
        <w:left w:val="none" w:sz="0" w:space="0" w:color="auto"/>
        <w:bottom w:val="none" w:sz="0" w:space="0" w:color="auto"/>
        <w:right w:val="none" w:sz="0" w:space="0" w:color="auto"/>
      </w:divBdr>
      <w:divsChild>
        <w:div w:id="183134646">
          <w:marLeft w:val="0"/>
          <w:marRight w:val="0"/>
          <w:marTop w:val="0"/>
          <w:marBottom w:val="0"/>
          <w:divBdr>
            <w:top w:val="none" w:sz="0" w:space="0" w:color="auto"/>
            <w:left w:val="none" w:sz="0" w:space="0" w:color="auto"/>
            <w:bottom w:val="none" w:sz="0" w:space="0" w:color="auto"/>
            <w:right w:val="none" w:sz="0" w:space="0" w:color="auto"/>
          </w:divBdr>
        </w:div>
        <w:div w:id="313070707">
          <w:marLeft w:val="0"/>
          <w:marRight w:val="0"/>
          <w:marTop w:val="0"/>
          <w:marBottom w:val="0"/>
          <w:divBdr>
            <w:top w:val="none" w:sz="0" w:space="0" w:color="auto"/>
            <w:left w:val="none" w:sz="0" w:space="0" w:color="auto"/>
            <w:bottom w:val="none" w:sz="0" w:space="0" w:color="auto"/>
            <w:right w:val="none" w:sz="0" w:space="0" w:color="auto"/>
          </w:divBdr>
        </w:div>
        <w:div w:id="2111654120">
          <w:marLeft w:val="0"/>
          <w:marRight w:val="0"/>
          <w:marTop w:val="0"/>
          <w:marBottom w:val="0"/>
          <w:divBdr>
            <w:top w:val="none" w:sz="0" w:space="0" w:color="auto"/>
            <w:left w:val="none" w:sz="0" w:space="0" w:color="auto"/>
            <w:bottom w:val="none" w:sz="0" w:space="0" w:color="auto"/>
            <w:right w:val="none" w:sz="0" w:space="0" w:color="auto"/>
          </w:divBdr>
        </w:div>
        <w:div w:id="449785695">
          <w:marLeft w:val="0"/>
          <w:marRight w:val="0"/>
          <w:marTop w:val="0"/>
          <w:marBottom w:val="0"/>
          <w:divBdr>
            <w:top w:val="none" w:sz="0" w:space="0" w:color="auto"/>
            <w:left w:val="none" w:sz="0" w:space="0" w:color="auto"/>
            <w:bottom w:val="none" w:sz="0" w:space="0" w:color="auto"/>
            <w:right w:val="none" w:sz="0" w:space="0" w:color="auto"/>
          </w:divBdr>
        </w:div>
        <w:div w:id="1066534360">
          <w:marLeft w:val="0"/>
          <w:marRight w:val="0"/>
          <w:marTop w:val="0"/>
          <w:marBottom w:val="0"/>
          <w:divBdr>
            <w:top w:val="none" w:sz="0" w:space="0" w:color="auto"/>
            <w:left w:val="none" w:sz="0" w:space="0" w:color="auto"/>
            <w:bottom w:val="none" w:sz="0" w:space="0" w:color="auto"/>
            <w:right w:val="none" w:sz="0" w:space="0" w:color="auto"/>
          </w:divBdr>
          <w:divsChild>
            <w:div w:id="1690639107">
              <w:marLeft w:val="0"/>
              <w:marRight w:val="0"/>
              <w:marTop w:val="0"/>
              <w:marBottom w:val="0"/>
              <w:divBdr>
                <w:top w:val="none" w:sz="0" w:space="0" w:color="auto"/>
                <w:left w:val="none" w:sz="0" w:space="0" w:color="auto"/>
                <w:bottom w:val="none" w:sz="0" w:space="0" w:color="auto"/>
                <w:right w:val="none" w:sz="0" w:space="0" w:color="auto"/>
              </w:divBdr>
            </w:div>
          </w:divsChild>
        </w:div>
        <w:div w:id="1410731624">
          <w:marLeft w:val="0"/>
          <w:marRight w:val="0"/>
          <w:marTop w:val="0"/>
          <w:marBottom w:val="0"/>
          <w:divBdr>
            <w:top w:val="none" w:sz="0" w:space="0" w:color="auto"/>
            <w:left w:val="none" w:sz="0" w:space="0" w:color="auto"/>
            <w:bottom w:val="none" w:sz="0" w:space="0" w:color="auto"/>
            <w:right w:val="none" w:sz="0" w:space="0" w:color="auto"/>
          </w:divBdr>
          <w:divsChild>
            <w:div w:id="1322739259">
              <w:marLeft w:val="0"/>
              <w:marRight w:val="0"/>
              <w:marTop w:val="0"/>
              <w:marBottom w:val="0"/>
              <w:divBdr>
                <w:top w:val="none" w:sz="0" w:space="0" w:color="auto"/>
                <w:left w:val="none" w:sz="0" w:space="0" w:color="auto"/>
                <w:bottom w:val="none" w:sz="0" w:space="0" w:color="auto"/>
                <w:right w:val="none" w:sz="0" w:space="0" w:color="auto"/>
              </w:divBdr>
            </w:div>
            <w:div w:id="2140684877">
              <w:marLeft w:val="0"/>
              <w:marRight w:val="0"/>
              <w:marTop w:val="0"/>
              <w:marBottom w:val="0"/>
              <w:divBdr>
                <w:top w:val="none" w:sz="0" w:space="0" w:color="auto"/>
                <w:left w:val="none" w:sz="0" w:space="0" w:color="auto"/>
                <w:bottom w:val="none" w:sz="0" w:space="0" w:color="auto"/>
                <w:right w:val="none" w:sz="0" w:space="0" w:color="auto"/>
              </w:divBdr>
            </w:div>
            <w:div w:id="310907467">
              <w:marLeft w:val="0"/>
              <w:marRight w:val="0"/>
              <w:marTop w:val="0"/>
              <w:marBottom w:val="0"/>
              <w:divBdr>
                <w:top w:val="none" w:sz="0" w:space="0" w:color="auto"/>
                <w:left w:val="none" w:sz="0" w:space="0" w:color="auto"/>
                <w:bottom w:val="none" w:sz="0" w:space="0" w:color="auto"/>
                <w:right w:val="none" w:sz="0" w:space="0" w:color="auto"/>
              </w:divBdr>
            </w:div>
            <w:div w:id="1274946898">
              <w:marLeft w:val="0"/>
              <w:marRight w:val="0"/>
              <w:marTop w:val="0"/>
              <w:marBottom w:val="0"/>
              <w:divBdr>
                <w:top w:val="none" w:sz="0" w:space="0" w:color="auto"/>
                <w:left w:val="none" w:sz="0" w:space="0" w:color="auto"/>
                <w:bottom w:val="none" w:sz="0" w:space="0" w:color="auto"/>
                <w:right w:val="none" w:sz="0" w:space="0" w:color="auto"/>
              </w:divBdr>
            </w:div>
          </w:divsChild>
        </w:div>
        <w:div w:id="782113756">
          <w:marLeft w:val="0"/>
          <w:marRight w:val="0"/>
          <w:marTop w:val="0"/>
          <w:marBottom w:val="0"/>
          <w:divBdr>
            <w:top w:val="none" w:sz="0" w:space="0" w:color="auto"/>
            <w:left w:val="none" w:sz="0" w:space="0" w:color="auto"/>
            <w:bottom w:val="none" w:sz="0" w:space="0" w:color="auto"/>
            <w:right w:val="none" w:sz="0" w:space="0" w:color="auto"/>
          </w:divBdr>
        </w:div>
        <w:div w:id="1553345336">
          <w:marLeft w:val="0"/>
          <w:marRight w:val="0"/>
          <w:marTop w:val="0"/>
          <w:marBottom w:val="0"/>
          <w:divBdr>
            <w:top w:val="none" w:sz="0" w:space="0" w:color="auto"/>
            <w:left w:val="none" w:sz="0" w:space="0" w:color="auto"/>
            <w:bottom w:val="none" w:sz="0" w:space="0" w:color="auto"/>
            <w:right w:val="none" w:sz="0" w:space="0" w:color="auto"/>
          </w:divBdr>
        </w:div>
        <w:div w:id="355734940">
          <w:marLeft w:val="0"/>
          <w:marRight w:val="0"/>
          <w:marTop w:val="0"/>
          <w:marBottom w:val="0"/>
          <w:divBdr>
            <w:top w:val="none" w:sz="0" w:space="0" w:color="auto"/>
            <w:left w:val="none" w:sz="0" w:space="0" w:color="auto"/>
            <w:bottom w:val="none" w:sz="0" w:space="0" w:color="auto"/>
            <w:right w:val="none" w:sz="0" w:space="0" w:color="auto"/>
          </w:divBdr>
        </w:div>
        <w:div w:id="382097627">
          <w:marLeft w:val="0"/>
          <w:marRight w:val="0"/>
          <w:marTop w:val="0"/>
          <w:marBottom w:val="0"/>
          <w:divBdr>
            <w:top w:val="none" w:sz="0" w:space="0" w:color="auto"/>
            <w:left w:val="none" w:sz="0" w:space="0" w:color="auto"/>
            <w:bottom w:val="none" w:sz="0" w:space="0" w:color="auto"/>
            <w:right w:val="none" w:sz="0" w:space="0" w:color="auto"/>
          </w:divBdr>
        </w:div>
        <w:div w:id="1549225683">
          <w:marLeft w:val="0"/>
          <w:marRight w:val="0"/>
          <w:marTop w:val="0"/>
          <w:marBottom w:val="0"/>
          <w:divBdr>
            <w:top w:val="none" w:sz="0" w:space="0" w:color="auto"/>
            <w:left w:val="none" w:sz="0" w:space="0" w:color="auto"/>
            <w:bottom w:val="none" w:sz="0" w:space="0" w:color="auto"/>
            <w:right w:val="none" w:sz="0" w:space="0" w:color="auto"/>
          </w:divBdr>
        </w:div>
        <w:div w:id="181674832">
          <w:marLeft w:val="0"/>
          <w:marRight w:val="0"/>
          <w:marTop w:val="0"/>
          <w:marBottom w:val="0"/>
          <w:divBdr>
            <w:top w:val="none" w:sz="0" w:space="0" w:color="auto"/>
            <w:left w:val="none" w:sz="0" w:space="0" w:color="auto"/>
            <w:bottom w:val="none" w:sz="0" w:space="0" w:color="auto"/>
            <w:right w:val="none" w:sz="0" w:space="0" w:color="auto"/>
          </w:divBdr>
        </w:div>
        <w:div w:id="1349261302">
          <w:marLeft w:val="0"/>
          <w:marRight w:val="0"/>
          <w:marTop w:val="0"/>
          <w:marBottom w:val="0"/>
          <w:divBdr>
            <w:top w:val="none" w:sz="0" w:space="0" w:color="auto"/>
            <w:left w:val="none" w:sz="0" w:space="0" w:color="auto"/>
            <w:bottom w:val="none" w:sz="0" w:space="0" w:color="auto"/>
            <w:right w:val="none" w:sz="0" w:space="0" w:color="auto"/>
          </w:divBdr>
        </w:div>
        <w:div w:id="919829140">
          <w:marLeft w:val="0"/>
          <w:marRight w:val="0"/>
          <w:marTop w:val="0"/>
          <w:marBottom w:val="0"/>
          <w:divBdr>
            <w:top w:val="none" w:sz="0" w:space="0" w:color="auto"/>
            <w:left w:val="none" w:sz="0" w:space="0" w:color="auto"/>
            <w:bottom w:val="none" w:sz="0" w:space="0" w:color="auto"/>
            <w:right w:val="none" w:sz="0" w:space="0" w:color="auto"/>
          </w:divBdr>
        </w:div>
        <w:div w:id="903224383">
          <w:marLeft w:val="0"/>
          <w:marRight w:val="0"/>
          <w:marTop w:val="0"/>
          <w:marBottom w:val="0"/>
          <w:divBdr>
            <w:top w:val="none" w:sz="0" w:space="0" w:color="auto"/>
            <w:left w:val="none" w:sz="0" w:space="0" w:color="auto"/>
            <w:bottom w:val="none" w:sz="0" w:space="0" w:color="auto"/>
            <w:right w:val="none" w:sz="0" w:space="0" w:color="auto"/>
          </w:divBdr>
        </w:div>
        <w:div w:id="899099201">
          <w:marLeft w:val="0"/>
          <w:marRight w:val="0"/>
          <w:marTop w:val="0"/>
          <w:marBottom w:val="0"/>
          <w:divBdr>
            <w:top w:val="none" w:sz="0" w:space="0" w:color="auto"/>
            <w:left w:val="none" w:sz="0" w:space="0" w:color="auto"/>
            <w:bottom w:val="none" w:sz="0" w:space="0" w:color="auto"/>
            <w:right w:val="none" w:sz="0" w:space="0" w:color="auto"/>
          </w:divBdr>
        </w:div>
        <w:div w:id="139032523">
          <w:marLeft w:val="0"/>
          <w:marRight w:val="0"/>
          <w:marTop w:val="0"/>
          <w:marBottom w:val="0"/>
          <w:divBdr>
            <w:top w:val="none" w:sz="0" w:space="0" w:color="auto"/>
            <w:left w:val="none" w:sz="0" w:space="0" w:color="auto"/>
            <w:bottom w:val="none" w:sz="0" w:space="0" w:color="auto"/>
            <w:right w:val="none" w:sz="0" w:space="0" w:color="auto"/>
          </w:divBdr>
        </w:div>
        <w:div w:id="1493717898">
          <w:marLeft w:val="0"/>
          <w:marRight w:val="0"/>
          <w:marTop w:val="0"/>
          <w:marBottom w:val="0"/>
          <w:divBdr>
            <w:top w:val="none" w:sz="0" w:space="0" w:color="auto"/>
            <w:left w:val="none" w:sz="0" w:space="0" w:color="auto"/>
            <w:bottom w:val="none" w:sz="0" w:space="0" w:color="auto"/>
            <w:right w:val="none" w:sz="0" w:space="0" w:color="auto"/>
          </w:divBdr>
        </w:div>
        <w:div w:id="2096053831">
          <w:marLeft w:val="0"/>
          <w:marRight w:val="0"/>
          <w:marTop w:val="0"/>
          <w:marBottom w:val="0"/>
          <w:divBdr>
            <w:top w:val="none" w:sz="0" w:space="0" w:color="auto"/>
            <w:left w:val="none" w:sz="0" w:space="0" w:color="auto"/>
            <w:bottom w:val="none" w:sz="0" w:space="0" w:color="auto"/>
            <w:right w:val="none" w:sz="0" w:space="0" w:color="auto"/>
          </w:divBdr>
        </w:div>
        <w:div w:id="1426341045">
          <w:marLeft w:val="0"/>
          <w:marRight w:val="0"/>
          <w:marTop w:val="0"/>
          <w:marBottom w:val="0"/>
          <w:divBdr>
            <w:top w:val="none" w:sz="0" w:space="0" w:color="auto"/>
            <w:left w:val="none" w:sz="0" w:space="0" w:color="auto"/>
            <w:bottom w:val="none" w:sz="0" w:space="0" w:color="auto"/>
            <w:right w:val="none" w:sz="0" w:space="0" w:color="auto"/>
          </w:divBdr>
        </w:div>
        <w:div w:id="1925990653">
          <w:marLeft w:val="0"/>
          <w:marRight w:val="0"/>
          <w:marTop w:val="0"/>
          <w:marBottom w:val="0"/>
          <w:divBdr>
            <w:top w:val="none" w:sz="0" w:space="0" w:color="auto"/>
            <w:left w:val="none" w:sz="0" w:space="0" w:color="auto"/>
            <w:bottom w:val="none" w:sz="0" w:space="0" w:color="auto"/>
            <w:right w:val="none" w:sz="0" w:space="0" w:color="auto"/>
          </w:divBdr>
        </w:div>
        <w:div w:id="702244846">
          <w:marLeft w:val="0"/>
          <w:marRight w:val="0"/>
          <w:marTop w:val="0"/>
          <w:marBottom w:val="0"/>
          <w:divBdr>
            <w:top w:val="none" w:sz="0" w:space="0" w:color="auto"/>
            <w:left w:val="none" w:sz="0" w:space="0" w:color="auto"/>
            <w:bottom w:val="none" w:sz="0" w:space="0" w:color="auto"/>
            <w:right w:val="none" w:sz="0" w:space="0" w:color="auto"/>
          </w:divBdr>
        </w:div>
        <w:div w:id="990791339">
          <w:marLeft w:val="0"/>
          <w:marRight w:val="0"/>
          <w:marTop w:val="0"/>
          <w:marBottom w:val="0"/>
          <w:divBdr>
            <w:top w:val="none" w:sz="0" w:space="0" w:color="auto"/>
            <w:left w:val="none" w:sz="0" w:space="0" w:color="auto"/>
            <w:bottom w:val="none" w:sz="0" w:space="0" w:color="auto"/>
            <w:right w:val="none" w:sz="0" w:space="0" w:color="auto"/>
          </w:divBdr>
        </w:div>
        <w:div w:id="563881416">
          <w:marLeft w:val="0"/>
          <w:marRight w:val="0"/>
          <w:marTop w:val="0"/>
          <w:marBottom w:val="0"/>
          <w:divBdr>
            <w:top w:val="none" w:sz="0" w:space="0" w:color="auto"/>
            <w:left w:val="none" w:sz="0" w:space="0" w:color="auto"/>
            <w:bottom w:val="none" w:sz="0" w:space="0" w:color="auto"/>
            <w:right w:val="none" w:sz="0" w:space="0" w:color="auto"/>
          </w:divBdr>
        </w:div>
        <w:div w:id="151412892">
          <w:marLeft w:val="0"/>
          <w:marRight w:val="0"/>
          <w:marTop w:val="0"/>
          <w:marBottom w:val="0"/>
          <w:divBdr>
            <w:top w:val="none" w:sz="0" w:space="0" w:color="auto"/>
            <w:left w:val="none" w:sz="0" w:space="0" w:color="auto"/>
            <w:bottom w:val="none" w:sz="0" w:space="0" w:color="auto"/>
            <w:right w:val="none" w:sz="0" w:space="0" w:color="auto"/>
          </w:divBdr>
        </w:div>
        <w:div w:id="1507404691">
          <w:marLeft w:val="0"/>
          <w:marRight w:val="0"/>
          <w:marTop w:val="0"/>
          <w:marBottom w:val="0"/>
          <w:divBdr>
            <w:top w:val="none" w:sz="0" w:space="0" w:color="auto"/>
            <w:left w:val="none" w:sz="0" w:space="0" w:color="auto"/>
            <w:bottom w:val="none" w:sz="0" w:space="0" w:color="auto"/>
            <w:right w:val="none" w:sz="0" w:space="0" w:color="auto"/>
          </w:divBdr>
        </w:div>
        <w:div w:id="1181774455">
          <w:marLeft w:val="0"/>
          <w:marRight w:val="0"/>
          <w:marTop w:val="0"/>
          <w:marBottom w:val="0"/>
          <w:divBdr>
            <w:top w:val="none" w:sz="0" w:space="0" w:color="auto"/>
            <w:left w:val="none" w:sz="0" w:space="0" w:color="auto"/>
            <w:bottom w:val="none" w:sz="0" w:space="0" w:color="auto"/>
            <w:right w:val="none" w:sz="0" w:space="0" w:color="auto"/>
          </w:divBdr>
        </w:div>
        <w:div w:id="1527789741">
          <w:marLeft w:val="0"/>
          <w:marRight w:val="0"/>
          <w:marTop w:val="0"/>
          <w:marBottom w:val="0"/>
          <w:divBdr>
            <w:top w:val="none" w:sz="0" w:space="0" w:color="auto"/>
            <w:left w:val="none" w:sz="0" w:space="0" w:color="auto"/>
            <w:bottom w:val="none" w:sz="0" w:space="0" w:color="auto"/>
            <w:right w:val="none" w:sz="0" w:space="0" w:color="auto"/>
          </w:divBdr>
        </w:div>
        <w:div w:id="1337263729">
          <w:marLeft w:val="0"/>
          <w:marRight w:val="0"/>
          <w:marTop w:val="0"/>
          <w:marBottom w:val="0"/>
          <w:divBdr>
            <w:top w:val="none" w:sz="0" w:space="0" w:color="auto"/>
            <w:left w:val="none" w:sz="0" w:space="0" w:color="auto"/>
            <w:bottom w:val="none" w:sz="0" w:space="0" w:color="auto"/>
            <w:right w:val="none" w:sz="0" w:space="0" w:color="auto"/>
          </w:divBdr>
        </w:div>
        <w:div w:id="863983844">
          <w:marLeft w:val="0"/>
          <w:marRight w:val="0"/>
          <w:marTop w:val="0"/>
          <w:marBottom w:val="0"/>
          <w:divBdr>
            <w:top w:val="none" w:sz="0" w:space="0" w:color="auto"/>
            <w:left w:val="none" w:sz="0" w:space="0" w:color="auto"/>
            <w:bottom w:val="none" w:sz="0" w:space="0" w:color="auto"/>
            <w:right w:val="none" w:sz="0" w:space="0" w:color="auto"/>
          </w:divBdr>
        </w:div>
        <w:div w:id="1253780140">
          <w:marLeft w:val="0"/>
          <w:marRight w:val="0"/>
          <w:marTop w:val="0"/>
          <w:marBottom w:val="0"/>
          <w:divBdr>
            <w:top w:val="none" w:sz="0" w:space="0" w:color="auto"/>
            <w:left w:val="none" w:sz="0" w:space="0" w:color="auto"/>
            <w:bottom w:val="none" w:sz="0" w:space="0" w:color="auto"/>
            <w:right w:val="none" w:sz="0" w:space="0" w:color="auto"/>
          </w:divBdr>
        </w:div>
        <w:div w:id="549651017">
          <w:marLeft w:val="0"/>
          <w:marRight w:val="0"/>
          <w:marTop w:val="0"/>
          <w:marBottom w:val="0"/>
          <w:divBdr>
            <w:top w:val="none" w:sz="0" w:space="0" w:color="auto"/>
            <w:left w:val="none" w:sz="0" w:space="0" w:color="auto"/>
            <w:bottom w:val="none" w:sz="0" w:space="0" w:color="auto"/>
            <w:right w:val="none" w:sz="0" w:space="0" w:color="auto"/>
          </w:divBdr>
        </w:div>
        <w:div w:id="1036469056">
          <w:marLeft w:val="0"/>
          <w:marRight w:val="0"/>
          <w:marTop w:val="0"/>
          <w:marBottom w:val="0"/>
          <w:divBdr>
            <w:top w:val="none" w:sz="0" w:space="0" w:color="auto"/>
            <w:left w:val="none" w:sz="0" w:space="0" w:color="auto"/>
            <w:bottom w:val="none" w:sz="0" w:space="0" w:color="auto"/>
            <w:right w:val="none" w:sz="0" w:space="0" w:color="auto"/>
          </w:divBdr>
        </w:div>
        <w:div w:id="206338154">
          <w:marLeft w:val="0"/>
          <w:marRight w:val="0"/>
          <w:marTop w:val="0"/>
          <w:marBottom w:val="0"/>
          <w:divBdr>
            <w:top w:val="none" w:sz="0" w:space="0" w:color="auto"/>
            <w:left w:val="none" w:sz="0" w:space="0" w:color="auto"/>
            <w:bottom w:val="none" w:sz="0" w:space="0" w:color="auto"/>
            <w:right w:val="none" w:sz="0" w:space="0" w:color="auto"/>
          </w:divBdr>
        </w:div>
        <w:div w:id="963852928">
          <w:marLeft w:val="0"/>
          <w:marRight w:val="0"/>
          <w:marTop w:val="0"/>
          <w:marBottom w:val="0"/>
          <w:divBdr>
            <w:top w:val="none" w:sz="0" w:space="0" w:color="auto"/>
            <w:left w:val="none" w:sz="0" w:space="0" w:color="auto"/>
            <w:bottom w:val="none" w:sz="0" w:space="0" w:color="auto"/>
            <w:right w:val="none" w:sz="0" w:space="0" w:color="auto"/>
          </w:divBdr>
        </w:div>
        <w:div w:id="1740789434">
          <w:marLeft w:val="0"/>
          <w:marRight w:val="0"/>
          <w:marTop w:val="0"/>
          <w:marBottom w:val="0"/>
          <w:divBdr>
            <w:top w:val="none" w:sz="0" w:space="0" w:color="auto"/>
            <w:left w:val="none" w:sz="0" w:space="0" w:color="auto"/>
            <w:bottom w:val="none" w:sz="0" w:space="0" w:color="auto"/>
            <w:right w:val="none" w:sz="0" w:space="0" w:color="auto"/>
          </w:divBdr>
        </w:div>
        <w:div w:id="1242105962">
          <w:marLeft w:val="0"/>
          <w:marRight w:val="0"/>
          <w:marTop w:val="0"/>
          <w:marBottom w:val="0"/>
          <w:divBdr>
            <w:top w:val="none" w:sz="0" w:space="0" w:color="auto"/>
            <w:left w:val="none" w:sz="0" w:space="0" w:color="auto"/>
            <w:bottom w:val="none" w:sz="0" w:space="0" w:color="auto"/>
            <w:right w:val="none" w:sz="0" w:space="0" w:color="auto"/>
          </w:divBdr>
        </w:div>
        <w:div w:id="1701860893">
          <w:marLeft w:val="0"/>
          <w:marRight w:val="0"/>
          <w:marTop w:val="0"/>
          <w:marBottom w:val="0"/>
          <w:divBdr>
            <w:top w:val="none" w:sz="0" w:space="0" w:color="auto"/>
            <w:left w:val="none" w:sz="0" w:space="0" w:color="auto"/>
            <w:bottom w:val="none" w:sz="0" w:space="0" w:color="auto"/>
            <w:right w:val="none" w:sz="0" w:space="0" w:color="auto"/>
          </w:divBdr>
        </w:div>
        <w:div w:id="865606090">
          <w:marLeft w:val="0"/>
          <w:marRight w:val="0"/>
          <w:marTop w:val="0"/>
          <w:marBottom w:val="0"/>
          <w:divBdr>
            <w:top w:val="none" w:sz="0" w:space="0" w:color="auto"/>
            <w:left w:val="none" w:sz="0" w:space="0" w:color="auto"/>
            <w:bottom w:val="none" w:sz="0" w:space="0" w:color="auto"/>
            <w:right w:val="none" w:sz="0" w:space="0" w:color="auto"/>
          </w:divBdr>
        </w:div>
        <w:div w:id="1901549171">
          <w:marLeft w:val="0"/>
          <w:marRight w:val="0"/>
          <w:marTop w:val="0"/>
          <w:marBottom w:val="0"/>
          <w:divBdr>
            <w:top w:val="none" w:sz="0" w:space="0" w:color="auto"/>
            <w:left w:val="none" w:sz="0" w:space="0" w:color="auto"/>
            <w:bottom w:val="none" w:sz="0" w:space="0" w:color="auto"/>
            <w:right w:val="none" w:sz="0" w:space="0" w:color="auto"/>
          </w:divBdr>
        </w:div>
        <w:div w:id="462428081">
          <w:marLeft w:val="0"/>
          <w:marRight w:val="0"/>
          <w:marTop w:val="0"/>
          <w:marBottom w:val="0"/>
          <w:divBdr>
            <w:top w:val="none" w:sz="0" w:space="0" w:color="auto"/>
            <w:left w:val="none" w:sz="0" w:space="0" w:color="auto"/>
            <w:bottom w:val="none" w:sz="0" w:space="0" w:color="auto"/>
            <w:right w:val="none" w:sz="0" w:space="0" w:color="auto"/>
          </w:divBdr>
        </w:div>
        <w:div w:id="1994480678">
          <w:marLeft w:val="0"/>
          <w:marRight w:val="0"/>
          <w:marTop w:val="0"/>
          <w:marBottom w:val="0"/>
          <w:divBdr>
            <w:top w:val="none" w:sz="0" w:space="0" w:color="auto"/>
            <w:left w:val="none" w:sz="0" w:space="0" w:color="auto"/>
            <w:bottom w:val="none" w:sz="0" w:space="0" w:color="auto"/>
            <w:right w:val="none" w:sz="0" w:space="0" w:color="auto"/>
          </w:divBdr>
        </w:div>
        <w:div w:id="1295872671">
          <w:marLeft w:val="0"/>
          <w:marRight w:val="0"/>
          <w:marTop w:val="0"/>
          <w:marBottom w:val="0"/>
          <w:divBdr>
            <w:top w:val="none" w:sz="0" w:space="0" w:color="auto"/>
            <w:left w:val="none" w:sz="0" w:space="0" w:color="auto"/>
            <w:bottom w:val="none" w:sz="0" w:space="0" w:color="auto"/>
            <w:right w:val="none" w:sz="0" w:space="0" w:color="auto"/>
          </w:divBdr>
        </w:div>
      </w:divsChild>
    </w:div>
    <w:div w:id="1930233702">
      <w:bodyDiv w:val="1"/>
      <w:marLeft w:val="0"/>
      <w:marRight w:val="0"/>
      <w:marTop w:val="0"/>
      <w:marBottom w:val="0"/>
      <w:divBdr>
        <w:top w:val="none" w:sz="0" w:space="0" w:color="auto"/>
        <w:left w:val="none" w:sz="0" w:space="0" w:color="auto"/>
        <w:bottom w:val="none" w:sz="0" w:space="0" w:color="auto"/>
        <w:right w:val="none" w:sz="0" w:space="0" w:color="auto"/>
      </w:divBdr>
      <w:divsChild>
        <w:div w:id="885142858">
          <w:marLeft w:val="0"/>
          <w:marRight w:val="0"/>
          <w:marTop w:val="0"/>
          <w:marBottom w:val="0"/>
          <w:divBdr>
            <w:top w:val="none" w:sz="0" w:space="0" w:color="auto"/>
            <w:left w:val="none" w:sz="0" w:space="0" w:color="auto"/>
            <w:bottom w:val="none" w:sz="0" w:space="0" w:color="auto"/>
            <w:right w:val="none" w:sz="0" w:space="0" w:color="auto"/>
          </w:divBdr>
          <w:divsChild>
            <w:div w:id="994801624">
              <w:marLeft w:val="0"/>
              <w:marRight w:val="0"/>
              <w:marTop w:val="0"/>
              <w:marBottom w:val="0"/>
              <w:divBdr>
                <w:top w:val="none" w:sz="0" w:space="0" w:color="auto"/>
                <w:left w:val="none" w:sz="0" w:space="0" w:color="auto"/>
                <w:bottom w:val="none" w:sz="0" w:space="0" w:color="auto"/>
                <w:right w:val="none" w:sz="0" w:space="0" w:color="auto"/>
              </w:divBdr>
            </w:div>
          </w:divsChild>
        </w:div>
        <w:div w:id="458379428">
          <w:marLeft w:val="0"/>
          <w:marRight w:val="0"/>
          <w:marTop w:val="0"/>
          <w:marBottom w:val="0"/>
          <w:divBdr>
            <w:top w:val="none" w:sz="0" w:space="0" w:color="auto"/>
            <w:left w:val="none" w:sz="0" w:space="0" w:color="auto"/>
            <w:bottom w:val="none" w:sz="0" w:space="0" w:color="auto"/>
            <w:right w:val="none" w:sz="0" w:space="0" w:color="auto"/>
          </w:divBdr>
          <w:divsChild>
            <w:div w:id="2048399">
              <w:marLeft w:val="0"/>
              <w:marRight w:val="0"/>
              <w:marTop w:val="0"/>
              <w:marBottom w:val="0"/>
              <w:divBdr>
                <w:top w:val="none" w:sz="0" w:space="0" w:color="auto"/>
                <w:left w:val="none" w:sz="0" w:space="0" w:color="auto"/>
                <w:bottom w:val="none" w:sz="0" w:space="0" w:color="auto"/>
                <w:right w:val="none" w:sz="0" w:space="0" w:color="auto"/>
              </w:divBdr>
            </w:div>
          </w:divsChild>
        </w:div>
        <w:div w:id="321936350">
          <w:marLeft w:val="0"/>
          <w:marRight w:val="0"/>
          <w:marTop w:val="0"/>
          <w:marBottom w:val="0"/>
          <w:divBdr>
            <w:top w:val="none" w:sz="0" w:space="0" w:color="auto"/>
            <w:left w:val="none" w:sz="0" w:space="0" w:color="auto"/>
            <w:bottom w:val="none" w:sz="0" w:space="0" w:color="auto"/>
            <w:right w:val="none" w:sz="0" w:space="0" w:color="auto"/>
          </w:divBdr>
          <w:divsChild>
            <w:div w:id="1127621208">
              <w:marLeft w:val="0"/>
              <w:marRight w:val="0"/>
              <w:marTop w:val="0"/>
              <w:marBottom w:val="0"/>
              <w:divBdr>
                <w:top w:val="none" w:sz="0" w:space="0" w:color="auto"/>
                <w:left w:val="none" w:sz="0" w:space="0" w:color="auto"/>
                <w:bottom w:val="none" w:sz="0" w:space="0" w:color="auto"/>
                <w:right w:val="none" w:sz="0" w:space="0" w:color="auto"/>
              </w:divBdr>
            </w:div>
          </w:divsChild>
        </w:div>
        <w:div w:id="296841417">
          <w:marLeft w:val="0"/>
          <w:marRight w:val="0"/>
          <w:marTop w:val="0"/>
          <w:marBottom w:val="0"/>
          <w:divBdr>
            <w:top w:val="none" w:sz="0" w:space="0" w:color="auto"/>
            <w:left w:val="none" w:sz="0" w:space="0" w:color="auto"/>
            <w:bottom w:val="none" w:sz="0" w:space="0" w:color="auto"/>
            <w:right w:val="none" w:sz="0" w:space="0" w:color="auto"/>
          </w:divBdr>
          <w:divsChild>
            <w:div w:id="2075816705">
              <w:marLeft w:val="0"/>
              <w:marRight w:val="0"/>
              <w:marTop w:val="0"/>
              <w:marBottom w:val="0"/>
              <w:divBdr>
                <w:top w:val="none" w:sz="0" w:space="0" w:color="auto"/>
                <w:left w:val="none" w:sz="0" w:space="0" w:color="auto"/>
                <w:bottom w:val="none" w:sz="0" w:space="0" w:color="auto"/>
                <w:right w:val="none" w:sz="0" w:space="0" w:color="auto"/>
              </w:divBdr>
            </w:div>
          </w:divsChild>
        </w:div>
        <w:div w:id="541283654">
          <w:marLeft w:val="0"/>
          <w:marRight w:val="0"/>
          <w:marTop w:val="0"/>
          <w:marBottom w:val="0"/>
          <w:divBdr>
            <w:top w:val="none" w:sz="0" w:space="0" w:color="auto"/>
            <w:left w:val="none" w:sz="0" w:space="0" w:color="auto"/>
            <w:bottom w:val="none" w:sz="0" w:space="0" w:color="auto"/>
            <w:right w:val="none" w:sz="0" w:space="0" w:color="auto"/>
          </w:divBdr>
          <w:divsChild>
            <w:div w:id="2168204">
              <w:marLeft w:val="0"/>
              <w:marRight w:val="0"/>
              <w:marTop w:val="0"/>
              <w:marBottom w:val="0"/>
              <w:divBdr>
                <w:top w:val="none" w:sz="0" w:space="0" w:color="auto"/>
                <w:left w:val="none" w:sz="0" w:space="0" w:color="auto"/>
                <w:bottom w:val="none" w:sz="0" w:space="0" w:color="auto"/>
                <w:right w:val="none" w:sz="0" w:space="0" w:color="auto"/>
              </w:divBdr>
            </w:div>
          </w:divsChild>
        </w:div>
        <w:div w:id="208498526">
          <w:marLeft w:val="0"/>
          <w:marRight w:val="0"/>
          <w:marTop w:val="0"/>
          <w:marBottom w:val="0"/>
          <w:divBdr>
            <w:top w:val="none" w:sz="0" w:space="0" w:color="auto"/>
            <w:left w:val="none" w:sz="0" w:space="0" w:color="auto"/>
            <w:bottom w:val="none" w:sz="0" w:space="0" w:color="auto"/>
            <w:right w:val="none" w:sz="0" w:space="0" w:color="auto"/>
          </w:divBdr>
          <w:divsChild>
            <w:div w:id="1973896701">
              <w:marLeft w:val="0"/>
              <w:marRight w:val="0"/>
              <w:marTop w:val="0"/>
              <w:marBottom w:val="0"/>
              <w:divBdr>
                <w:top w:val="none" w:sz="0" w:space="0" w:color="auto"/>
                <w:left w:val="none" w:sz="0" w:space="0" w:color="auto"/>
                <w:bottom w:val="none" w:sz="0" w:space="0" w:color="auto"/>
                <w:right w:val="none" w:sz="0" w:space="0" w:color="auto"/>
              </w:divBdr>
            </w:div>
          </w:divsChild>
        </w:div>
        <w:div w:id="1806464564">
          <w:marLeft w:val="0"/>
          <w:marRight w:val="0"/>
          <w:marTop w:val="0"/>
          <w:marBottom w:val="0"/>
          <w:divBdr>
            <w:top w:val="none" w:sz="0" w:space="0" w:color="auto"/>
            <w:left w:val="none" w:sz="0" w:space="0" w:color="auto"/>
            <w:bottom w:val="none" w:sz="0" w:space="0" w:color="auto"/>
            <w:right w:val="none" w:sz="0" w:space="0" w:color="auto"/>
          </w:divBdr>
          <w:divsChild>
            <w:div w:id="202669928">
              <w:marLeft w:val="0"/>
              <w:marRight w:val="0"/>
              <w:marTop w:val="0"/>
              <w:marBottom w:val="0"/>
              <w:divBdr>
                <w:top w:val="none" w:sz="0" w:space="0" w:color="auto"/>
                <w:left w:val="none" w:sz="0" w:space="0" w:color="auto"/>
                <w:bottom w:val="none" w:sz="0" w:space="0" w:color="auto"/>
                <w:right w:val="none" w:sz="0" w:space="0" w:color="auto"/>
              </w:divBdr>
            </w:div>
          </w:divsChild>
        </w:div>
        <w:div w:id="1629244080">
          <w:marLeft w:val="0"/>
          <w:marRight w:val="0"/>
          <w:marTop w:val="0"/>
          <w:marBottom w:val="0"/>
          <w:divBdr>
            <w:top w:val="none" w:sz="0" w:space="0" w:color="auto"/>
            <w:left w:val="none" w:sz="0" w:space="0" w:color="auto"/>
            <w:bottom w:val="none" w:sz="0" w:space="0" w:color="auto"/>
            <w:right w:val="none" w:sz="0" w:space="0" w:color="auto"/>
          </w:divBdr>
          <w:divsChild>
            <w:div w:id="1348219400">
              <w:marLeft w:val="0"/>
              <w:marRight w:val="0"/>
              <w:marTop w:val="0"/>
              <w:marBottom w:val="0"/>
              <w:divBdr>
                <w:top w:val="none" w:sz="0" w:space="0" w:color="auto"/>
                <w:left w:val="none" w:sz="0" w:space="0" w:color="auto"/>
                <w:bottom w:val="none" w:sz="0" w:space="0" w:color="auto"/>
                <w:right w:val="none" w:sz="0" w:space="0" w:color="auto"/>
              </w:divBdr>
            </w:div>
          </w:divsChild>
        </w:div>
        <w:div w:id="14187444">
          <w:marLeft w:val="0"/>
          <w:marRight w:val="0"/>
          <w:marTop w:val="0"/>
          <w:marBottom w:val="0"/>
          <w:divBdr>
            <w:top w:val="none" w:sz="0" w:space="0" w:color="auto"/>
            <w:left w:val="none" w:sz="0" w:space="0" w:color="auto"/>
            <w:bottom w:val="none" w:sz="0" w:space="0" w:color="auto"/>
            <w:right w:val="none" w:sz="0" w:space="0" w:color="auto"/>
          </w:divBdr>
          <w:divsChild>
            <w:div w:id="1356805384">
              <w:marLeft w:val="0"/>
              <w:marRight w:val="0"/>
              <w:marTop w:val="0"/>
              <w:marBottom w:val="0"/>
              <w:divBdr>
                <w:top w:val="none" w:sz="0" w:space="0" w:color="auto"/>
                <w:left w:val="none" w:sz="0" w:space="0" w:color="auto"/>
                <w:bottom w:val="none" w:sz="0" w:space="0" w:color="auto"/>
                <w:right w:val="none" w:sz="0" w:space="0" w:color="auto"/>
              </w:divBdr>
            </w:div>
          </w:divsChild>
        </w:div>
        <w:div w:id="559754084">
          <w:marLeft w:val="0"/>
          <w:marRight w:val="0"/>
          <w:marTop w:val="0"/>
          <w:marBottom w:val="0"/>
          <w:divBdr>
            <w:top w:val="none" w:sz="0" w:space="0" w:color="auto"/>
            <w:left w:val="none" w:sz="0" w:space="0" w:color="auto"/>
            <w:bottom w:val="none" w:sz="0" w:space="0" w:color="auto"/>
            <w:right w:val="none" w:sz="0" w:space="0" w:color="auto"/>
          </w:divBdr>
          <w:divsChild>
            <w:div w:id="1556619751">
              <w:marLeft w:val="0"/>
              <w:marRight w:val="0"/>
              <w:marTop w:val="0"/>
              <w:marBottom w:val="0"/>
              <w:divBdr>
                <w:top w:val="none" w:sz="0" w:space="0" w:color="auto"/>
                <w:left w:val="none" w:sz="0" w:space="0" w:color="auto"/>
                <w:bottom w:val="none" w:sz="0" w:space="0" w:color="auto"/>
                <w:right w:val="none" w:sz="0" w:space="0" w:color="auto"/>
              </w:divBdr>
            </w:div>
          </w:divsChild>
        </w:div>
        <w:div w:id="920715611">
          <w:marLeft w:val="0"/>
          <w:marRight w:val="0"/>
          <w:marTop w:val="0"/>
          <w:marBottom w:val="0"/>
          <w:divBdr>
            <w:top w:val="none" w:sz="0" w:space="0" w:color="auto"/>
            <w:left w:val="none" w:sz="0" w:space="0" w:color="auto"/>
            <w:bottom w:val="none" w:sz="0" w:space="0" w:color="auto"/>
            <w:right w:val="none" w:sz="0" w:space="0" w:color="auto"/>
          </w:divBdr>
          <w:divsChild>
            <w:div w:id="920990638">
              <w:marLeft w:val="0"/>
              <w:marRight w:val="0"/>
              <w:marTop w:val="0"/>
              <w:marBottom w:val="0"/>
              <w:divBdr>
                <w:top w:val="none" w:sz="0" w:space="0" w:color="auto"/>
                <w:left w:val="none" w:sz="0" w:space="0" w:color="auto"/>
                <w:bottom w:val="none" w:sz="0" w:space="0" w:color="auto"/>
                <w:right w:val="none" w:sz="0" w:space="0" w:color="auto"/>
              </w:divBdr>
            </w:div>
          </w:divsChild>
        </w:div>
        <w:div w:id="1516842179">
          <w:marLeft w:val="0"/>
          <w:marRight w:val="0"/>
          <w:marTop w:val="0"/>
          <w:marBottom w:val="0"/>
          <w:divBdr>
            <w:top w:val="none" w:sz="0" w:space="0" w:color="auto"/>
            <w:left w:val="none" w:sz="0" w:space="0" w:color="auto"/>
            <w:bottom w:val="none" w:sz="0" w:space="0" w:color="auto"/>
            <w:right w:val="none" w:sz="0" w:space="0" w:color="auto"/>
          </w:divBdr>
          <w:divsChild>
            <w:div w:id="2074884609">
              <w:marLeft w:val="0"/>
              <w:marRight w:val="0"/>
              <w:marTop w:val="0"/>
              <w:marBottom w:val="0"/>
              <w:divBdr>
                <w:top w:val="none" w:sz="0" w:space="0" w:color="auto"/>
                <w:left w:val="none" w:sz="0" w:space="0" w:color="auto"/>
                <w:bottom w:val="none" w:sz="0" w:space="0" w:color="auto"/>
                <w:right w:val="none" w:sz="0" w:space="0" w:color="auto"/>
              </w:divBdr>
            </w:div>
          </w:divsChild>
        </w:div>
        <w:div w:id="1257711775">
          <w:marLeft w:val="0"/>
          <w:marRight w:val="0"/>
          <w:marTop w:val="0"/>
          <w:marBottom w:val="0"/>
          <w:divBdr>
            <w:top w:val="none" w:sz="0" w:space="0" w:color="auto"/>
            <w:left w:val="none" w:sz="0" w:space="0" w:color="auto"/>
            <w:bottom w:val="none" w:sz="0" w:space="0" w:color="auto"/>
            <w:right w:val="none" w:sz="0" w:space="0" w:color="auto"/>
          </w:divBdr>
          <w:divsChild>
            <w:div w:id="1182671703">
              <w:marLeft w:val="0"/>
              <w:marRight w:val="0"/>
              <w:marTop w:val="0"/>
              <w:marBottom w:val="0"/>
              <w:divBdr>
                <w:top w:val="none" w:sz="0" w:space="0" w:color="auto"/>
                <w:left w:val="none" w:sz="0" w:space="0" w:color="auto"/>
                <w:bottom w:val="none" w:sz="0" w:space="0" w:color="auto"/>
                <w:right w:val="none" w:sz="0" w:space="0" w:color="auto"/>
              </w:divBdr>
            </w:div>
          </w:divsChild>
        </w:div>
        <w:div w:id="1434785022">
          <w:marLeft w:val="0"/>
          <w:marRight w:val="0"/>
          <w:marTop w:val="0"/>
          <w:marBottom w:val="0"/>
          <w:divBdr>
            <w:top w:val="none" w:sz="0" w:space="0" w:color="auto"/>
            <w:left w:val="none" w:sz="0" w:space="0" w:color="auto"/>
            <w:bottom w:val="none" w:sz="0" w:space="0" w:color="auto"/>
            <w:right w:val="none" w:sz="0" w:space="0" w:color="auto"/>
          </w:divBdr>
          <w:divsChild>
            <w:div w:id="1670520896">
              <w:marLeft w:val="0"/>
              <w:marRight w:val="0"/>
              <w:marTop w:val="0"/>
              <w:marBottom w:val="0"/>
              <w:divBdr>
                <w:top w:val="none" w:sz="0" w:space="0" w:color="auto"/>
                <w:left w:val="none" w:sz="0" w:space="0" w:color="auto"/>
                <w:bottom w:val="none" w:sz="0" w:space="0" w:color="auto"/>
                <w:right w:val="none" w:sz="0" w:space="0" w:color="auto"/>
              </w:divBdr>
            </w:div>
          </w:divsChild>
        </w:div>
        <w:div w:id="2097170473">
          <w:marLeft w:val="0"/>
          <w:marRight w:val="0"/>
          <w:marTop w:val="0"/>
          <w:marBottom w:val="0"/>
          <w:divBdr>
            <w:top w:val="none" w:sz="0" w:space="0" w:color="auto"/>
            <w:left w:val="none" w:sz="0" w:space="0" w:color="auto"/>
            <w:bottom w:val="none" w:sz="0" w:space="0" w:color="auto"/>
            <w:right w:val="none" w:sz="0" w:space="0" w:color="auto"/>
          </w:divBdr>
          <w:divsChild>
            <w:div w:id="1529831083">
              <w:marLeft w:val="0"/>
              <w:marRight w:val="0"/>
              <w:marTop w:val="0"/>
              <w:marBottom w:val="0"/>
              <w:divBdr>
                <w:top w:val="none" w:sz="0" w:space="0" w:color="auto"/>
                <w:left w:val="none" w:sz="0" w:space="0" w:color="auto"/>
                <w:bottom w:val="none" w:sz="0" w:space="0" w:color="auto"/>
                <w:right w:val="none" w:sz="0" w:space="0" w:color="auto"/>
              </w:divBdr>
            </w:div>
          </w:divsChild>
        </w:div>
        <w:div w:id="1881743694">
          <w:marLeft w:val="0"/>
          <w:marRight w:val="0"/>
          <w:marTop w:val="0"/>
          <w:marBottom w:val="0"/>
          <w:divBdr>
            <w:top w:val="none" w:sz="0" w:space="0" w:color="auto"/>
            <w:left w:val="none" w:sz="0" w:space="0" w:color="auto"/>
            <w:bottom w:val="none" w:sz="0" w:space="0" w:color="auto"/>
            <w:right w:val="none" w:sz="0" w:space="0" w:color="auto"/>
          </w:divBdr>
          <w:divsChild>
            <w:div w:id="1781142973">
              <w:marLeft w:val="0"/>
              <w:marRight w:val="0"/>
              <w:marTop w:val="0"/>
              <w:marBottom w:val="0"/>
              <w:divBdr>
                <w:top w:val="none" w:sz="0" w:space="0" w:color="auto"/>
                <w:left w:val="none" w:sz="0" w:space="0" w:color="auto"/>
                <w:bottom w:val="none" w:sz="0" w:space="0" w:color="auto"/>
                <w:right w:val="none" w:sz="0" w:space="0" w:color="auto"/>
              </w:divBdr>
            </w:div>
          </w:divsChild>
        </w:div>
        <w:div w:id="1526677935">
          <w:marLeft w:val="0"/>
          <w:marRight w:val="0"/>
          <w:marTop w:val="0"/>
          <w:marBottom w:val="0"/>
          <w:divBdr>
            <w:top w:val="none" w:sz="0" w:space="0" w:color="auto"/>
            <w:left w:val="none" w:sz="0" w:space="0" w:color="auto"/>
            <w:bottom w:val="none" w:sz="0" w:space="0" w:color="auto"/>
            <w:right w:val="none" w:sz="0" w:space="0" w:color="auto"/>
          </w:divBdr>
          <w:divsChild>
            <w:div w:id="1311905659">
              <w:marLeft w:val="0"/>
              <w:marRight w:val="0"/>
              <w:marTop w:val="0"/>
              <w:marBottom w:val="0"/>
              <w:divBdr>
                <w:top w:val="none" w:sz="0" w:space="0" w:color="auto"/>
                <w:left w:val="none" w:sz="0" w:space="0" w:color="auto"/>
                <w:bottom w:val="none" w:sz="0" w:space="0" w:color="auto"/>
                <w:right w:val="none" w:sz="0" w:space="0" w:color="auto"/>
              </w:divBdr>
            </w:div>
          </w:divsChild>
        </w:div>
        <w:div w:id="1211260559">
          <w:marLeft w:val="0"/>
          <w:marRight w:val="0"/>
          <w:marTop w:val="0"/>
          <w:marBottom w:val="0"/>
          <w:divBdr>
            <w:top w:val="none" w:sz="0" w:space="0" w:color="auto"/>
            <w:left w:val="none" w:sz="0" w:space="0" w:color="auto"/>
            <w:bottom w:val="none" w:sz="0" w:space="0" w:color="auto"/>
            <w:right w:val="none" w:sz="0" w:space="0" w:color="auto"/>
          </w:divBdr>
          <w:divsChild>
            <w:div w:id="1893344827">
              <w:marLeft w:val="0"/>
              <w:marRight w:val="0"/>
              <w:marTop w:val="0"/>
              <w:marBottom w:val="0"/>
              <w:divBdr>
                <w:top w:val="none" w:sz="0" w:space="0" w:color="auto"/>
                <w:left w:val="none" w:sz="0" w:space="0" w:color="auto"/>
                <w:bottom w:val="none" w:sz="0" w:space="0" w:color="auto"/>
                <w:right w:val="none" w:sz="0" w:space="0" w:color="auto"/>
              </w:divBdr>
            </w:div>
          </w:divsChild>
        </w:div>
        <w:div w:id="1024096655">
          <w:marLeft w:val="0"/>
          <w:marRight w:val="0"/>
          <w:marTop w:val="0"/>
          <w:marBottom w:val="0"/>
          <w:divBdr>
            <w:top w:val="none" w:sz="0" w:space="0" w:color="auto"/>
            <w:left w:val="none" w:sz="0" w:space="0" w:color="auto"/>
            <w:bottom w:val="none" w:sz="0" w:space="0" w:color="auto"/>
            <w:right w:val="none" w:sz="0" w:space="0" w:color="auto"/>
          </w:divBdr>
          <w:divsChild>
            <w:div w:id="1224753725">
              <w:marLeft w:val="0"/>
              <w:marRight w:val="0"/>
              <w:marTop w:val="0"/>
              <w:marBottom w:val="0"/>
              <w:divBdr>
                <w:top w:val="none" w:sz="0" w:space="0" w:color="auto"/>
                <w:left w:val="none" w:sz="0" w:space="0" w:color="auto"/>
                <w:bottom w:val="none" w:sz="0" w:space="0" w:color="auto"/>
                <w:right w:val="none" w:sz="0" w:space="0" w:color="auto"/>
              </w:divBdr>
            </w:div>
          </w:divsChild>
        </w:div>
        <w:div w:id="1007948733">
          <w:marLeft w:val="0"/>
          <w:marRight w:val="0"/>
          <w:marTop w:val="0"/>
          <w:marBottom w:val="0"/>
          <w:divBdr>
            <w:top w:val="none" w:sz="0" w:space="0" w:color="auto"/>
            <w:left w:val="none" w:sz="0" w:space="0" w:color="auto"/>
            <w:bottom w:val="none" w:sz="0" w:space="0" w:color="auto"/>
            <w:right w:val="none" w:sz="0" w:space="0" w:color="auto"/>
          </w:divBdr>
          <w:divsChild>
            <w:div w:id="42561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24511">
      <w:bodyDiv w:val="1"/>
      <w:marLeft w:val="0"/>
      <w:marRight w:val="0"/>
      <w:marTop w:val="0"/>
      <w:marBottom w:val="0"/>
      <w:divBdr>
        <w:top w:val="none" w:sz="0" w:space="0" w:color="auto"/>
        <w:left w:val="none" w:sz="0" w:space="0" w:color="auto"/>
        <w:bottom w:val="none" w:sz="0" w:space="0" w:color="auto"/>
        <w:right w:val="none" w:sz="0" w:space="0" w:color="auto"/>
      </w:divBdr>
      <w:divsChild>
        <w:div w:id="1382703409">
          <w:marLeft w:val="0"/>
          <w:marRight w:val="0"/>
          <w:marTop w:val="0"/>
          <w:marBottom w:val="0"/>
          <w:divBdr>
            <w:top w:val="none" w:sz="0" w:space="0" w:color="auto"/>
            <w:left w:val="none" w:sz="0" w:space="0" w:color="auto"/>
            <w:bottom w:val="none" w:sz="0" w:space="0" w:color="auto"/>
            <w:right w:val="none" w:sz="0" w:space="0" w:color="auto"/>
          </w:divBdr>
          <w:divsChild>
            <w:div w:id="1780029060">
              <w:marLeft w:val="0"/>
              <w:marRight w:val="0"/>
              <w:marTop w:val="0"/>
              <w:marBottom w:val="0"/>
              <w:divBdr>
                <w:top w:val="none" w:sz="0" w:space="0" w:color="auto"/>
                <w:left w:val="none" w:sz="0" w:space="0" w:color="auto"/>
                <w:bottom w:val="none" w:sz="0" w:space="0" w:color="auto"/>
                <w:right w:val="none" w:sz="0" w:space="0" w:color="auto"/>
              </w:divBdr>
              <w:divsChild>
                <w:div w:id="203561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120085">
      <w:bodyDiv w:val="1"/>
      <w:marLeft w:val="0"/>
      <w:marRight w:val="0"/>
      <w:marTop w:val="0"/>
      <w:marBottom w:val="0"/>
      <w:divBdr>
        <w:top w:val="none" w:sz="0" w:space="0" w:color="auto"/>
        <w:left w:val="none" w:sz="0" w:space="0" w:color="auto"/>
        <w:bottom w:val="none" w:sz="0" w:space="0" w:color="auto"/>
        <w:right w:val="none" w:sz="0" w:space="0" w:color="auto"/>
      </w:divBdr>
      <w:divsChild>
        <w:div w:id="516428886">
          <w:marLeft w:val="0"/>
          <w:marRight w:val="0"/>
          <w:marTop w:val="0"/>
          <w:marBottom w:val="0"/>
          <w:divBdr>
            <w:top w:val="none" w:sz="0" w:space="0" w:color="auto"/>
            <w:left w:val="none" w:sz="0" w:space="0" w:color="auto"/>
            <w:bottom w:val="none" w:sz="0" w:space="0" w:color="auto"/>
            <w:right w:val="none" w:sz="0" w:space="0" w:color="auto"/>
          </w:divBdr>
        </w:div>
        <w:div w:id="1049038740">
          <w:marLeft w:val="0"/>
          <w:marRight w:val="0"/>
          <w:marTop w:val="0"/>
          <w:marBottom w:val="0"/>
          <w:divBdr>
            <w:top w:val="none" w:sz="0" w:space="0" w:color="auto"/>
            <w:left w:val="none" w:sz="0" w:space="0" w:color="auto"/>
            <w:bottom w:val="none" w:sz="0" w:space="0" w:color="auto"/>
            <w:right w:val="none" w:sz="0" w:space="0" w:color="auto"/>
          </w:divBdr>
        </w:div>
        <w:div w:id="500660761">
          <w:marLeft w:val="0"/>
          <w:marRight w:val="0"/>
          <w:marTop w:val="0"/>
          <w:marBottom w:val="0"/>
          <w:divBdr>
            <w:top w:val="none" w:sz="0" w:space="0" w:color="auto"/>
            <w:left w:val="none" w:sz="0" w:space="0" w:color="auto"/>
            <w:bottom w:val="none" w:sz="0" w:space="0" w:color="auto"/>
            <w:right w:val="none" w:sz="0" w:space="0" w:color="auto"/>
          </w:divBdr>
        </w:div>
        <w:div w:id="1016348604">
          <w:marLeft w:val="0"/>
          <w:marRight w:val="0"/>
          <w:marTop w:val="0"/>
          <w:marBottom w:val="0"/>
          <w:divBdr>
            <w:top w:val="none" w:sz="0" w:space="0" w:color="auto"/>
            <w:left w:val="none" w:sz="0" w:space="0" w:color="auto"/>
            <w:bottom w:val="none" w:sz="0" w:space="0" w:color="auto"/>
            <w:right w:val="none" w:sz="0" w:space="0" w:color="auto"/>
          </w:divBdr>
        </w:div>
        <w:div w:id="60100058">
          <w:marLeft w:val="0"/>
          <w:marRight w:val="0"/>
          <w:marTop w:val="0"/>
          <w:marBottom w:val="0"/>
          <w:divBdr>
            <w:top w:val="none" w:sz="0" w:space="0" w:color="auto"/>
            <w:left w:val="none" w:sz="0" w:space="0" w:color="auto"/>
            <w:bottom w:val="none" w:sz="0" w:space="0" w:color="auto"/>
            <w:right w:val="none" w:sz="0" w:space="0" w:color="auto"/>
          </w:divBdr>
          <w:divsChild>
            <w:div w:id="1629504774">
              <w:marLeft w:val="0"/>
              <w:marRight w:val="0"/>
              <w:marTop w:val="0"/>
              <w:marBottom w:val="0"/>
              <w:divBdr>
                <w:top w:val="none" w:sz="0" w:space="0" w:color="auto"/>
                <w:left w:val="none" w:sz="0" w:space="0" w:color="auto"/>
                <w:bottom w:val="none" w:sz="0" w:space="0" w:color="auto"/>
                <w:right w:val="none" w:sz="0" w:space="0" w:color="auto"/>
              </w:divBdr>
            </w:div>
          </w:divsChild>
        </w:div>
        <w:div w:id="1174609653">
          <w:marLeft w:val="0"/>
          <w:marRight w:val="0"/>
          <w:marTop w:val="0"/>
          <w:marBottom w:val="0"/>
          <w:divBdr>
            <w:top w:val="none" w:sz="0" w:space="0" w:color="auto"/>
            <w:left w:val="none" w:sz="0" w:space="0" w:color="auto"/>
            <w:bottom w:val="none" w:sz="0" w:space="0" w:color="auto"/>
            <w:right w:val="none" w:sz="0" w:space="0" w:color="auto"/>
          </w:divBdr>
          <w:divsChild>
            <w:div w:id="1773086791">
              <w:marLeft w:val="0"/>
              <w:marRight w:val="0"/>
              <w:marTop w:val="0"/>
              <w:marBottom w:val="0"/>
              <w:divBdr>
                <w:top w:val="none" w:sz="0" w:space="0" w:color="auto"/>
                <w:left w:val="none" w:sz="0" w:space="0" w:color="auto"/>
                <w:bottom w:val="none" w:sz="0" w:space="0" w:color="auto"/>
                <w:right w:val="none" w:sz="0" w:space="0" w:color="auto"/>
              </w:divBdr>
            </w:div>
            <w:div w:id="1243292147">
              <w:marLeft w:val="0"/>
              <w:marRight w:val="0"/>
              <w:marTop w:val="0"/>
              <w:marBottom w:val="0"/>
              <w:divBdr>
                <w:top w:val="none" w:sz="0" w:space="0" w:color="auto"/>
                <w:left w:val="none" w:sz="0" w:space="0" w:color="auto"/>
                <w:bottom w:val="none" w:sz="0" w:space="0" w:color="auto"/>
                <w:right w:val="none" w:sz="0" w:space="0" w:color="auto"/>
              </w:divBdr>
            </w:div>
            <w:div w:id="147206672">
              <w:marLeft w:val="0"/>
              <w:marRight w:val="0"/>
              <w:marTop w:val="0"/>
              <w:marBottom w:val="0"/>
              <w:divBdr>
                <w:top w:val="none" w:sz="0" w:space="0" w:color="auto"/>
                <w:left w:val="none" w:sz="0" w:space="0" w:color="auto"/>
                <w:bottom w:val="none" w:sz="0" w:space="0" w:color="auto"/>
                <w:right w:val="none" w:sz="0" w:space="0" w:color="auto"/>
              </w:divBdr>
            </w:div>
            <w:div w:id="889413941">
              <w:marLeft w:val="0"/>
              <w:marRight w:val="0"/>
              <w:marTop w:val="0"/>
              <w:marBottom w:val="0"/>
              <w:divBdr>
                <w:top w:val="none" w:sz="0" w:space="0" w:color="auto"/>
                <w:left w:val="none" w:sz="0" w:space="0" w:color="auto"/>
                <w:bottom w:val="none" w:sz="0" w:space="0" w:color="auto"/>
                <w:right w:val="none" w:sz="0" w:space="0" w:color="auto"/>
              </w:divBdr>
            </w:div>
          </w:divsChild>
        </w:div>
        <w:div w:id="979311837">
          <w:marLeft w:val="0"/>
          <w:marRight w:val="0"/>
          <w:marTop w:val="0"/>
          <w:marBottom w:val="0"/>
          <w:divBdr>
            <w:top w:val="none" w:sz="0" w:space="0" w:color="auto"/>
            <w:left w:val="none" w:sz="0" w:space="0" w:color="auto"/>
            <w:bottom w:val="none" w:sz="0" w:space="0" w:color="auto"/>
            <w:right w:val="none" w:sz="0" w:space="0" w:color="auto"/>
          </w:divBdr>
        </w:div>
        <w:div w:id="1403795934">
          <w:marLeft w:val="0"/>
          <w:marRight w:val="0"/>
          <w:marTop w:val="0"/>
          <w:marBottom w:val="0"/>
          <w:divBdr>
            <w:top w:val="none" w:sz="0" w:space="0" w:color="auto"/>
            <w:left w:val="none" w:sz="0" w:space="0" w:color="auto"/>
            <w:bottom w:val="none" w:sz="0" w:space="0" w:color="auto"/>
            <w:right w:val="none" w:sz="0" w:space="0" w:color="auto"/>
          </w:divBdr>
        </w:div>
        <w:div w:id="247036430">
          <w:marLeft w:val="0"/>
          <w:marRight w:val="0"/>
          <w:marTop w:val="0"/>
          <w:marBottom w:val="0"/>
          <w:divBdr>
            <w:top w:val="none" w:sz="0" w:space="0" w:color="auto"/>
            <w:left w:val="none" w:sz="0" w:space="0" w:color="auto"/>
            <w:bottom w:val="none" w:sz="0" w:space="0" w:color="auto"/>
            <w:right w:val="none" w:sz="0" w:space="0" w:color="auto"/>
          </w:divBdr>
        </w:div>
        <w:div w:id="698166315">
          <w:marLeft w:val="0"/>
          <w:marRight w:val="0"/>
          <w:marTop w:val="0"/>
          <w:marBottom w:val="0"/>
          <w:divBdr>
            <w:top w:val="none" w:sz="0" w:space="0" w:color="auto"/>
            <w:left w:val="none" w:sz="0" w:space="0" w:color="auto"/>
            <w:bottom w:val="none" w:sz="0" w:space="0" w:color="auto"/>
            <w:right w:val="none" w:sz="0" w:space="0" w:color="auto"/>
          </w:divBdr>
        </w:div>
        <w:div w:id="1942446485">
          <w:marLeft w:val="0"/>
          <w:marRight w:val="0"/>
          <w:marTop w:val="0"/>
          <w:marBottom w:val="0"/>
          <w:divBdr>
            <w:top w:val="none" w:sz="0" w:space="0" w:color="auto"/>
            <w:left w:val="none" w:sz="0" w:space="0" w:color="auto"/>
            <w:bottom w:val="none" w:sz="0" w:space="0" w:color="auto"/>
            <w:right w:val="none" w:sz="0" w:space="0" w:color="auto"/>
          </w:divBdr>
        </w:div>
        <w:div w:id="774328434">
          <w:marLeft w:val="0"/>
          <w:marRight w:val="0"/>
          <w:marTop w:val="0"/>
          <w:marBottom w:val="0"/>
          <w:divBdr>
            <w:top w:val="none" w:sz="0" w:space="0" w:color="auto"/>
            <w:left w:val="none" w:sz="0" w:space="0" w:color="auto"/>
            <w:bottom w:val="none" w:sz="0" w:space="0" w:color="auto"/>
            <w:right w:val="none" w:sz="0" w:space="0" w:color="auto"/>
          </w:divBdr>
        </w:div>
        <w:div w:id="1062480731">
          <w:marLeft w:val="0"/>
          <w:marRight w:val="0"/>
          <w:marTop w:val="0"/>
          <w:marBottom w:val="0"/>
          <w:divBdr>
            <w:top w:val="none" w:sz="0" w:space="0" w:color="auto"/>
            <w:left w:val="none" w:sz="0" w:space="0" w:color="auto"/>
            <w:bottom w:val="none" w:sz="0" w:space="0" w:color="auto"/>
            <w:right w:val="none" w:sz="0" w:space="0" w:color="auto"/>
          </w:divBdr>
        </w:div>
        <w:div w:id="1145202867">
          <w:marLeft w:val="0"/>
          <w:marRight w:val="0"/>
          <w:marTop w:val="0"/>
          <w:marBottom w:val="0"/>
          <w:divBdr>
            <w:top w:val="none" w:sz="0" w:space="0" w:color="auto"/>
            <w:left w:val="none" w:sz="0" w:space="0" w:color="auto"/>
            <w:bottom w:val="none" w:sz="0" w:space="0" w:color="auto"/>
            <w:right w:val="none" w:sz="0" w:space="0" w:color="auto"/>
          </w:divBdr>
        </w:div>
        <w:div w:id="1055469258">
          <w:marLeft w:val="0"/>
          <w:marRight w:val="0"/>
          <w:marTop w:val="0"/>
          <w:marBottom w:val="0"/>
          <w:divBdr>
            <w:top w:val="none" w:sz="0" w:space="0" w:color="auto"/>
            <w:left w:val="none" w:sz="0" w:space="0" w:color="auto"/>
            <w:bottom w:val="none" w:sz="0" w:space="0" w:color="auto"/>
            <w:right w:val="none" w:sz="0" w:space="0" w:color="auto"/>
          </w:divBdr>
        </w:div>
        <w:div w:id="92287945">
          <w:marLeft w:val="0"/>
          <w:marRight w:val="0"/>
          <w:marTop w:val="0"/>
          <w:marBottom w:val="0"/>
          <w:divBdr>
            <w:top w:val="none" w:sz="0" w:space="0" w:color="auto"/>
            <w:left w:val="none" w:sz="0" w:space="0" w:color="auto"/>
            <w:bottom w:val="none" w:sz="0" w:space="0" w:color="auto"/>
            <w:right w:val="none" w:sz="0" w:space="0" w:color="auto"/>
          </w:divBdr>
        </w:div>
        <w:div w:id="716665431">
          <w:marLeft w:val="0"/>
          <w:marRight w:val="0"/>
          <w:marTop w:val="0"/>
          <w:marBottom w:val="0"/>
          <w:divBdr>
            <w:top w:val="none" w:sz="0" w:space="0" w:color="auto"/>
            <w:left w:val="none" w:sz="0" w:space="0" w:color="auto"/>
            <w:bottom w:val="none" w:sz="0" w:space="0" w:color="auto"/>
            <w:right w:val="none" w:sz="0" w:space="0" w:color="auto"/>
          </w:divBdr>
        </w:div>
        <w:div w:id="341131942">
          <w:marLeft w:val="0"/>
          <w:marRight w:val="0"/>
          <w:marTop w:val="0"/>
          <w:marBottom w:val="0"/>
          <w:divBdr>
            <w:top w:val="none" w:sz="0" w:space="0" w:color="auto"/>
            <w:left w:val="none" w:sz="0" w:space="0" w:color="auto"/>
            <w:bottom w:val="none" w:sz="0" w:space="0" w:color="auto"/>
            <w:right w:val="none" w:sz="0" w:space="0" w:color="auto"/>
          </w:divBdr>
        </w:div>
        <w:div w:id="2129666002">
          <w:marLeft w:val="0"/>
          <w:marRight w:val="0"/>
          <w:marTop w:val="0"/>
          <w:marBottom w:val="0"/>
          <w:divBdr>
            <w:top w:val="none" w:sz="0" w:space="0" w:color="auto"/>
            <w:left w:val="none" w:sz="0" w:space="0" w:color="auto"/>
            <w:bottom w:val="none" w:sz="0" w:space="0" w:color="auto"/>
            <w:right w:val="none" w:sz="0" w:space="0" w:color="auto"/>
          </w:divBdr>
        </w:div>
        <w:div w:id="1384676592">
          <w:marLeft w:val="0"/>
          <w:marRight w:val="0"/>
          <w:marTop w:val="0"/>
          <w:marBottom w:val="0"/>
          <w:divBdr>
            <w:top w:val="none" w:sz="0" w:space="0" w:color="auto"/>
            <w:left w:val="none" w:sz="0" w:space="0" w:color="auto"/>
            <w:bottom w:val="none" w:sz="0" w:space="0" w:color="auto"/>
            <w:right w:val="none" w:sz="0" w:space="0" w:color="auto"/>
          </w:divBdr>
        </w:div>
        <w:div w:id="511918114">
          <w:marLeft w:val="0"/>
          <w:marRight w:val="0"/>
          <w:marTop w:val="0"/>
          <w:marBottom w:val="0"/>
          <w:divBdr>
            <w:top w:val="none" w:sz="0" w:space="0" w:color="auto"/>
            <w:left w:val="none" w:sz="0" w:space="0" w:color="auto"/>
            <w:bottom w:val="none" w:sz="0" w:space="0" w:color="auto"/>
            <w:right w:val="none" w:sz="0" w:space="0" w:color="auto"/>
          </w:divBdr>
        </w:div>
        <w:div w:id="2075465927">
          <w:marLeft w:val="0"/>
          <w:marRight w:val="0"/>
          <w:marTop w:val="0"/>
          <w:marBottom w:val="0"/>
          <w:divBdr>
            <w:top w:val="none" w:sz="0" w:space="0" w:color="auto"/>
            <w:left w:val="none" w:sz="0" w:space="0" w:color="auto"/>
            <w:bottom w:val="none" w:sz="0" w:space="0" w:color="auto"/>
            <w:right w:val="none" w:sz="0" w:space="0" w:color="auto"/>
          </w:divBdr>
        </w:div>
        <w:div w:id="567614827">
          <w:marLeft w:val="0"/>
          <w:marRight w:val="0"/>
          <w:marTop w:val="0"/>
          <w:marBottom w:val="0"/>
          <w:divBdr>
            <w:top w:val="none" w:sz="0" w:space="0" w:color="auto"/>
            <w:left w:val="none" w:sz="0" w:space="0" w:color="auto"/>
            <w:bottom w:val="none" w:sz="0" w:space="0" w:color="auto"/>
            <w:right w:val="none" w:sz="0" w:space="0" w:color="auto"/>
          </w:divBdr>
        </w:div>
        <w:div w:id="504899458">
          <w:marLeft w:val="0"/>
          <w:marRight w:val="0"/>
          <w:marTop w:val="0"/>
          <w:marBottom w:val="0"/>
          <w:divBdr>
            <w:top w:val="none" w:sz="0" w:space="0" w:color="auto"/>
            <w:left w:val="none" w:sz="0" w:space="0" w:color="auto"/>
            <w:bottom w:val="none" w:sz="0" w:space="0" w:color="auto"/>
            <w:right w:val="none" w:sz="0" w:space="0" w:color="auto"/>
          </w:divBdr>
        </w:div>
        <w:div w:id="1174298821">
          <w:marLeft w:val="0"/>
          <w:marRight w:val="0"/>
          <w:marTop w:val="0"/>
          <w:marBottom w:val="0"/>
          <w:divBdr>
            <w:top w:val="none" w:sz="0" w:space="0" w:color="auto"/>
            <w:left w:val="none" w:sz="0" w:space="0" w:color="auto"/>
            <w:bottom w:val="none" w:sz="0" w:space="0" w:color="auto"/>
            <w:right w:val="none" w:sz="0" w:space="0" w:color="auto"/>
          </w:divBdr>
        </w:div>
        <w:div w:id="458763562">
          <w:marLeft w:val="0"/>
          <w:marRight w:val="0"/>
          <w:marTop w:val="0"/>
          <w:marBottom w:val="0"/>
          <w:divBdr>
            <w:top w:val="none" w:sz="0" w:space="0" w:color="auto"/>
            <w:left w:val="none" w:sz="0" w:space="0" w:color="auto"/>
            <w:bottom w:val="none" w:sz="0" w:space="0" w:color="auto"/>
            <w:right w:val="none" w:sz="0" w:space="0" w:color="auto"/>
          </w:divBdr>
        </w:div>
        <w:div w:id="1217551463">
          <w:marLeft w:val="0"/>
          <w:marRight w:val="0"/>
          <w:marTop w:val="0"/>
          <w:marBottom w:val="0"/>
          <w:divBdr>
            <w:top w:val="none" w:sz="0" w:space="0" w:color="auto"/>
            <w:left w:val="none" w:sz="0" w:space="0" w:color="auto"/>
            <w:bottom w:val="none" w:sz="0" w:space="0" w:color="auto"/>
            <w:right w:val="none" w:sz="0" w:space="0" w:color="auto"/>
          </w:divBdr>
        </w:div>
        <w:div w:id="2144807583">
          <w:marLeft w:val="0"/>
          <w:marRight w:val="0"/>
          <w:marTop w:val="0"/>
          <w:marBottom w:val="0"/>
          <w:divBdr>
            <w:top w:val="none" w:sz="0" w:space="0" w:color="auto"/>
            <w:left w:val="none" w:sz="0" w:space="0" w:color="auto"/>
            <w:bottom w:val="none" w:sz="0" w:space="0" w:color="auto"/>
            <w:right w:val="none" w:sz="0" w:space="0" w:color="auto"/>
          </w:divBdr>
        </w:div>
        <w:div w:id="715740107">
          <w:marLeft w:val="0"/>
          <w:marRight w:val="0"/>
          <w:marTop w:val="0"/>
          <w:marBottom w:val="0"/>
          <w:divBdr>
            <w:top w:val="none" w:sz="0" w:space="0" w:color="auto"/>
            <w:left w:val="none" w:sz="0" w:space="0" w:color="auto"/>
            <w:bottom w:val="none" w:sz="0" w:space="0" w:color="auto"/>
            <w:right w:val="none" w:sz="0" w:space="0" w:color="auto"/>
          </w:divBdr>
        </w:div>
        <w:div w:id="1067650542">
          <w:marLeft w:val="0"/>
          <w:marRight w:val="0"/>
          <w:marTop w:val="0"/>
          <w:marBottom w:val="0"/>
          <w:divBdr>
            <w:top w:val="none" w:sz="0" w:space="0" w:color="auto"/>
            <w:left w:val="none" w:sz="0" w:space="0" w:color="auto"/>
            <w:bottom w:val="none" w:sz="0" w:space="0" w:color="auto"/>
            <w:right w:val="none" w:sz="0" w:space="0" w:color="auto"/>
          </w:divBdr>
        </w:div>
        <w:div w:id="1596548628">
          <w:marLeft w:val="0"/>
          <w:marRight w:val="0"/>
          <w:marTop w:val="0"/>
          <w:marBottom w:val="0"/>
          <w:divBdr>
            <w:top w:val="none" w:sz="0" w:space="0" w:color="auto"/>
            <w:left w:val="none" w:sz="0" w:space="0" w:color="auto"/>
            <w:bottom w:val="none" w:sz="0" w:space="0" w:color="auto"/>
            <w:right w:val="none" w:sz="0" w:space="0" w:color="auto"/>
          </w:divBdr>
        </w:div>
        <w:div w:id="914894208">
          <w:marLeft w:val="0"/>
          <w:marRight w:val="0"/>
          <w:marTop w:val="0"/>
          <w:marBottom w:val="0"/>
          <w:divBdr>
            <w:top w:val="none" w:sz="0" w:space="0" w:color="auto"/>
            <w:left w:val="none" w:sz="0" w:space="0" w:color="auto"/>
            <w:bottom w:val="none" w:sz="0" w:space="0" w:color="auto"/>
            <w:right w:val="none" w:sz="0" w:space="0" w:color="auto"/>
          </w:divBdr>
        </w:div>
        <w:div w:id="649870972">
          <w:marLeft w:val="0"/>
          <w:marRight w:val="0"/>
          <w:marTop w:val="0"/>
          <w:marBottom w:val="0"/>
          <w:divBdr>
            <w:top w:val="none" w:sz="0" w:space="0" w:color="auto"/>
            <w:left w:val="none" w:sz="0" w:space="0" w:color="auto"/>
            <w:bottom w:val="none" w:sz="0" w:space="0" w:color="auto"/>
            <w:right w:val="none" w:sz="0" w:space="0" w:color="auto"/>
          </w:divBdr>
        </w:div>
        <w:div w:id="1049845285">
          <w:marLeft w:val="0"/>
          <w:marRight w:val="0"/>
          <w:marTop w:val="0"/>
          <w:marBottom w:val="0"/>
          <w:divBdr>
            <w:top w:val="none" w:sz="0" w:space="0" w:color="auto"/>
            <w:left w:val="none" w:sz="0" w:space="0" w:color="auto"/>
            <w:bottom w:val="none" w:sz="0" w:space="0" w:color="auto"/>
            <w:right w:val="none" w:sz="0" w:space="0" w:color="auto"/>
          </w:divBdr>
        </w:div>
        <w:div w:id="1629121954">
          <w:marLeft w:val="0"/>
          <w:marRight w:val="0"/>
          <w:marTop w:val="0"/>
          <w:marBottom w:val="0"/>
          <w:divBdr>
            <w:top w:val="none" w:sz="0" w:space="0" w:color="auto"/>
            <w:left w:val="none" w:sz="0" w:space="0" w:color="auto"/>
            <w:bottom w:val="none" w:sz="0" w:space="0" w:color="auto"/>
            <w:right w:val="none" w:sz="0" w:space="0" w:color="auto"/>
          </w:divBdr>
        </w:div>
        <w:div w:id="297952475">
          <w:marLeft w:val="0"/>
          <w:marRight w:val="0"/>
          <w:marTop w:val="0"/>
          <w:marBottom w:val="0"/>
          <w:divBdr>
            <w:top w:val="none" w:sz="0" w:space="0" w:color="auto"/>
            <w:left w:val="none" w:sz="0" w:space="0" w:color="auto"/>
            <w:bottom w:val="none" w:sz="0" w:space="0" w:color="auto"/>
            <w:right w:val="none" w:sz="0" w:space="0" w:color="auto"/>
          </w:divBdr>
        </w:div>
        <w:div w:id="1469972989">
          <w:marLeft w:val="0"/>
          <w:marRight w:val="0"/>
          <w:marTop w:val="0"/>
          <w:marBottom w:val="0"/>
          <w:divBdr>
            <w:top w:val="none" w:sz="0" w:space="0" w:color="auto"/>
            <w:left w:val="none" w:sz="0" w:space="0" w:color="auto"/>
            <w:bottom w:val="none" w:sz="0" w:space="0" w:color="auto"/>
            <w:right w:val="none" w:sz="0" w:space="0" w:color="auto"/>
          </w:divBdr>
        </w:div>
        <w:div w:id="1322659480">
          <w:marLeft w:val="0"/>
          <w:marRight w:val="0"/>
          <w:marTop w:val="0"/>
          <w:marBottom w:val="0"/>
          <w:divBdr>
            <w:top w:val="none" w:sz="0" w:space="0" w:color="auto"/>
            <w:left w:val="none" w:sz="0" w:space="0" w:color="auto"/>
            <w:bottom w:val="none" w:sz="0" w:space="0" w:color="auto"/>
            <w:right w:val="none" w:sz="0" w:space="0" w:color="auto"/>
          </w:divBdr>
        </w:div>
        <w:div w:id="561795492">
          <w:marLeft w:val="0"/>
          <w:marRight w:val="0"/>
          <w:marTop w:val="0"/>
          <w:marBottom w:val="0"/>
          <w:divBdr>
            <w:top w:val="none" w:sz="0" w:space="0" w:color="auto"/>
            <w:left w:val="none" w:sz="0" w:space="0" w:color="auto"/>
            <w:bottom w:val="none" w:sz="0" w:space="0" w:color="auto"/>
            <w:right w:val="none" w:sz="0" w:space="0" w:color="auto"/>
          </w:divBdr>
        </w:div>
        <w:div w:id="364328121">
          <w:marLeft w:val="0"/>
          <w:marRight w:val="0"/>
          <w:marTop w:val="0"/>
          <w:marBottom w:val="0"/>
          <w:divBdr>
            <w:top w:val="none" w:sz="0" w:space="0" w:color="auto"/>
            <w:left w:val="none" w:sz="0" w:space="0" w:color="auto"/>
            <w:bottom w:val="none" w:sz="0" w:space="0" w:color="auto"/>
            <w:right w:val="none" w:sz="0" w:space="0" w:color="auto"/>
          </w:divBdr>
        </w:div>
        <w:div w:id="603610802">
          <w:marLeft w:val="0"/>
          <w:marRight w:val="0"/>
          <w:marTop w:val="0"/>
          <w:marBottom w:val="0"/>
          <w:divBdr>
            <w:top w:val="none" w:sz="0" w:space="0" w:color="auto"/>
            <w:left w:val="none" w:sz="0" w:space="0" w:color="auto"/>
            <w:bottom w:val="none" w:sz="0" w:space="0" w:color="auto"/>
            <w:right w:val="none" w:sz="0" w:space="0" w:color="auto"/>
          </w:divBdr>
        </w:div>
        <w:div w:id="1839804880">
          <w:marLeft w:val="0"/>
          <w:marRight w:val="0"/>
          <w:marTop w:val="0"/>
          <w:marBottom w:val="0"/>
          <w:divBdr>
            <w:top w:val="none" w:sz="0" w:space="0" w:color="auto"/>
            <w:left w:val="none" w:sz="0" w:space="0" w:color="auto"/>
            <w:bottom w:val="none" w:sz="0" w:space="0" w:color="auto"/>
            <w:right w:val="none" w:sz="0" w:space="0" w:color="auto"/>
          </w:divBdr>
        </w:div>
        <w:div w:id="849604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image" Target="media/image9.png"/></Relationship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microsoft.com/office/2011/relationships/commentsExtended" Target="commentsExtended.xml"/><Relationship Id="rId42" Type="http://schemas.openxmlformats.org/officeDocument/2006/relationships/customXml" Target="ink/ink7.xml"/><Relationship Id="rId63" Type="http://schemas.openxmlformats.org/officeDocument/2006/relationships/image" Target="media/image36.png"/><Relationship Id="rId84" Type="http://schemas.openxmlformats.org/officeDocument/2006/relationships/image" Target="media/image49.png"/><Relationship Id="rId138" Type="http://schemas.openxmlformats.org/officeDocument/2006/relationships/customXml" Target="ink/ink37.xml"/><Relationship Id="rId159" Type="http://schemas.openxmlformats.org/officeDocument/2006/relationships/customXml" Target="ink/ink46.xml"/><Relationship Id="rId170" Type="http://schemas.openxmlformats.org/officeDocument/2006/relationships/customXml" Target="ink/ink49.xml"/><Relationship Id="rId191" Type="http://schemas.microsoft.com/office/2011/relationships/people" Target="people.xml"/><Relationship Id="rId107" Type="http://schemas.openxmlformats.org/officeDocument/2006/relationships/image" Target="media/image65.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27.png"/><Relationship Id="rId74" Type="http://schemas.openxmlformats.org/officeDocument/2006/relationships/image" Target="media/image43.png"/><Relationship Id="rId128" Type="http://schemas.openxmlformats.org/officeDocument/2006/relationships/image" Target="media/image80.png"/><Relationship Id="rId149" Type="http://schemas.openxmlformats.org/officeDocument/2006/relationships/customXml" Target="ink/ink41.xml"/><Relationship Id="rId5" Type="http://schemas.openxmlformats.org/officeDocument/2006/relationships/numbering" Target="numbering.xml"/><Relationship Id="rId95" Type="http://schemas.openxmlformats.org/officeDocument/2006/relationships/image" Target="media/image56.png"/><Relationship Id="rId160" Type="http://schemas.openxmlformats.org/officeDocument/2006/relationships/image" Target="media/image99.png"/><Relationship Id="rId181" Type="http://schemas.openxmlformats.org/officeDocument/2006/relationships/customXml" Target="ink/ink52.xml"/><Relationship Id="rId22" Type="http://schemas.microsoft.com/office/2016/09/relationships/commentsIds" Target="commentsIds.xml"/><Relationship Id="rId43" Type="http://schemas.openxmlformats.org/officeDocument/2006/relationships/image" Target="media/image21.png"/><Relationship Id="rId64" Type="http://schemas.openxmlformats.org/officeDocument/2006/relationships/customXml" Target="ink/ink13.xml"/><Relationship Id="rId118" Type="http://schemas.openxmlformats.org/officeDocument/2006/relationships/customXml" Target="ink/ink30.xml"/><Relationship Id="rId139" Type="http://schemas.openxmlformats.org/officeDocument/2006/relationships/image" Target="media/image87.png"/><Relationship Id="rId85" Type="http://schemas.openxmlformats.org/officeDocument/2006/relationships/customXml" Target="ink/ink21.xml"/><Relationship Id="rId150" Type="http://schemas.openxmlformats.org/officeDocument/2006/relationships/image" Target="media/image94.png"/><Relationship Id="rId171" Type="http://schemas.openxmlformats.org/officeDocument/2006/relationships/image" Target="media/image107.png"/><Relationship Id="rId192" Type="http://schemas.openxmlformats.org/officeDocument/2006/relationships/theme" Target="theme/theme1.xml"/><Relationship Id="rId12" Type="http://schemas.openxmlformats.org/officeDocument/2006/relationships/footer" Target="footer1.xml"/><Relationship Id="rId33" Type="http://schemas.openxmlformats.org/officeDocument/2006/relationships/customXml" Target="ink/ink3.xml"/><Relationship Id="rId108" Type="http://schemas.openxmlformats.org/officeDocument/2006/relationships/image" Target="media/image66.png"/><Relationship Id="rId129" Type="http://schemas.openxmlformats.org/officeDocument/2006/relationships/customXml" Target="ink/ink34.xml"/><Relationship Id="rId54" Type="http://schemas.openxmlformats.org/officeDocument/2006/relationships/customXml" Target="ink/ink12.xml"/><Relationship Id="rId75" Type="http://schemas.openxmlformats.org/officeDocument/2006/relationships/image" Target="media/image44.png"/><Relationship Id="rId96" Type="http://schemas.openxmlformats.org/officeDocument/2006/relationships/customXml" Target="ink/ink25.xml"/><Relationship Id="rId140" Type="http://schemas.openxmlformats.org/officeDocument/2006/relationships/customXml" Target="ink/ink38.xml"/><Relationship Id="rId161" Type="http://schemas.openxmlformats.org/officeDocument/2006/relationships/image" Target="media/image100.png"/><Relationship Id="rId182" Type="http://schemas.openxmlformats.org/officeDocument/2006/relationships/image" Target="media/image115.png"/><Relationship Id="rId6" Type="http://schemas.openxmlformats.org/officeDocument/2006/relationships/styles" Target="styles.xml"/><Relationship Id="rId23" Type="http://schemas.microsoft.com/office/2018/08/relationships/commentsExtensible" Target="commentsExtensible.xml"/><Relationship Id="rId119" Type="http://schemas.openxmlformats.org/officeDocument/2006/relationships/customXml" Target="ink/ink31.xml"/><Relationship Id="rId44" Type="http://schemas.openxmlformats.org/officeDocument/2006/relationships/image" Target="media/image22.png"/><Relationship Id="rId65" Type="http://schemas.openxmlformats.org/officeDocument/2006/relationships/image" Target="media/image37.png"/><Relationship Id="rId86" Type="http://schemas.openxmlformats.org/officeDocument/2006/relationships/image" Target="media/image50.png"/><Relationship Id="rId130" Type="http://schemas.openxmlformats.org/officeDocument/2006/relationships/image" Target="media/image81.png"/><Relationship Id="rId151" Type="http://schemas.openxmlformats.org/officeDocument/2006/relationships/customXml" Target="ink/ink42.xml"/><Relationship Id="rId172" Type="http://schemas.openxmlformats.org/officeDocument/2006/relationships/image" Target="media/image108.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image" Target="media/image67.png"/><Relationship Id="rId34" Type="http://schemas.openxmlformats.org/officeDocument/2006/relationships/image" Target="media/image16.png"/><Relationship Id="rId50" Type="http://schemas.openxmlformats.org/officeDocument/2006/relationships/customXml" Target="ink/ink10.xml"/><Relationship Id="rId55" Type="http://schemas.openxmlformats.org/officeDocument/2006/relationships/image" Target="media/image28.png"/><Relationship Id="rId76" Type="http://schemas.openxmlformats.org/officeDocument/2006/relationships/customXml" Target="ink/ink17.xml"/><Relationship Id="rId97" Type="http://schemas.openxmlformats.org/officeDocument/2006/relationships/image" Target="media/image57.png"/><Relationship Id="rId104" Type="http://schemas.openxmlformats.org/officeDocument/2006/relationships/image" Target="media/image63.png"/><Relationship Id="rId120" Type="http://schemas.openxmlformats.org/officeDocument/2006/relationships/image" Target="media/image74.png"/><Relationship Id="rId125" Type="http://schemas.openxmlformats.org/officeDocument/2006/relationships/image" Target="media/image78.png"/><Relationship Id="rId141" Type="http://schemas.openxmlformats.org/officeDocument/2006/relationships/image" Target="media/image88.png"/><Relationship Id="rId146" Type="http://schemas.openxmlformats.org/officeDocument/2006/relationships/image" Target="media/image92.png"/><Relationship Id="rId167" Type="http://schemas.openxmlformats.org/officeDocument/2006/relationships/image" Target="media/image104.png"/><Relationship Id="rId188" Type="http://schemas.openxmlformats.org/officeDocument/2006/relationships/image" Target="media/image120.png"/><Relationship Id="rId7" Type="http://schemas.openxmlformats.org/officeDocument/2006/relationships/settings" Target="settings.xml"/><Relationship Id="rId71" Type="http://schemas.openxmlformats.org/officeDocument/2006/relationships/customXml" Target="ink/ink15.xml"/><Relationship Id="rId92" Type="http://schemas.openxmlformats.org/officeDocument/2006/relationships/customXml" Target="ink/ink23.xml"/><Relationship Id="rId162" Type="http://schemas.openxmlformats.org/officeDocument/2006/relationships/image" Target="media/image101.png"/><Relationship Id="rId183" Type="http://schemas.openxmlformats.org/officeDocument/2006/relationships/image" Target="media/image116.png"/><Relationship Id="rId2" Type="http://schemas.openxmlformats.org/officeDocument/2006/relationships/customXml" Target="../customXml/item2.xml"/><Relationship Id="rId29" Type="http://schemas.openxmlformats.org/officeDocument/2006/relationships/customXml" Target="ink/ink2.xml"/><Relationship Id="rId24" Type="http://schemas.openxmlformats.org/officeDocument/2006/relationships/hyperlink" Target="https://[DOMAIN]:44301/sap/bc/ui2/flp" TargetMode="External"/><Relationship Id="rId40" Type="http://schemas.openxmlformats.org/officeDocument/2006/relationships/customXml" Target="ink/ink6.xml"/><Relationship Id="rId45" Type="http://schemas.openxmlformats.org/officeDocument/2006/relationships/image" Target="media/image23.png"/><Relationship Id="rId66" Type="http://schemas.openxmlformats.org/officeDocument/2006/relationships/image" Target="media/image38.png"/><Relationship Id="rId87" Type="http://schemas.openxmlformats.org/officeDocument/2006/relationships/image" Target="media/image51.png"/><Relationship Id="rId110" Type="http://schemas.openxmlformats.org/officeDocument/2006/relationships/customXml" Target="ink/ink28.xml"/><Relationship Id="rId115" Type="http://schemas.openxmlformats.org/officeDocument/2006/relationships/image" Target="media/image71.png"/><Relationship Id="rId131" Type="http://schemas.openxmlformats.org/officeDocument/2006/relationships/customXml" Target="ink/ink35.xml"/><Relationship Id="rId136" Type="http://schemas.openxmlformats.org/officeDocument/2006/relationships/image" Target="media/image85.png"/><Relationship Id="rId157" Type="http://schemas.openxmlformats.org/officeDocument/2006/relationships/customXml" Target="ink/ink45.xml"/><Relationship Id="rId178" Type="http://schemas.openxmlformats.org/officeDocument/2006/relationships/customXml" Target="ink/ink51.xml"/><Relationship Id="rId61" Type="http://schemas.openxmlformats.org/officeDocument/2006/relationships/image" Target="media/image34.png"/><Relationship Id="rId82" Type="http://schemas.openxmlformats.org/officeDocument/2006/relationships/image" Target="media/image48.png"/><Relationship Id="rId152" Type="http://schemas.openxmlformats.org/officeDocument/2006/relationships/image" Target="media/image95.png"/><Relationship Id="rId173" Type="http://schemas.openxmlformats.org/officeDocument/2006/relationships/image" Target="media/image10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3.png"/><Relationship Id="rId35" Type="http://schemas.openxmlformats.org/officeDocument/2006/relationships/customXml" Target="ink/ink4.xml"/><Relationship Id="rId56" Type="http://schemas.openxmlformats.org/officeDocument/2006/relationships/image" Target="media/image29.png"/><Relationship Id="rId77" Type="http://schemas.openxmlformats.org/officeDocument/2006/relationships/image" Target="media/image45.png"/><Relationship Id="rId100" Type="http://schemas.openxmlformats.org/officeDocument/2006/relationships/image" Target="media/image60.png"/><Relationship Id="rId105" Type="http://schemas.openxmlformats.org/officeDocument/2006/relationships/image" Target="media/image64.png"/><Relationship Id="rId126" Type="http://schemas.openxmlformats.org/officeDocument/2006/relationships/customXml" Target="ink/ink33.xml"/><Relationship Id="rId147" Type="http://schemas.openxmlformats.org/officeDocument/2006/relationships/customXml" Target="ink/ink40.xml"/><Relationship Id="rId168" Type="http://schemas.openxmlformats.org/officeDocument/2006/relationships/image" Target="media/image105.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2.png"/><Relationship Id="rId93" Type="http://schemas.openxmlformats.org/officeDocument/2006/relationships/image" Target="media/image55.png"/><Relationship Id="rId98" Type="http://schemas.openxmlformats.org/officeDocument/2006/relationships/image" Target="media/image58.png"/><Relationship Id="rId121" Type="http://schemas.openxmlformats.org/officeDocument/2006/relationships/image" Target="media/image75.png"/><Relationship Id="rId142" Type="http://schemas.openxmlformats.org/officeDocument/2006/relationships/image" Target="media/image89.png"/><Relationship Id="rId163" Type="http://schemas.openxmlformats.org/officeDocument/2006/relationships/image" Target="media/image102.png"/><Relationship Id="rId184" Type="http://schemas.openxmlformats.org/officeDocument/2006/relationships/image" Target="media/image117.png"/><Relationship Id="rId189" Type="http://schemas.openxmlformats.org/officeDocument/2006/relationships/footer" Target="footer3.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customXml" Target="ink/ink8.xml"/><Relationship Id="rId67" Type="http://schemas.openxmlformats.org/officeDocument/2006/relationships/image" Target="media/image39.png"/><Relationship Id="rId116" Type="http://schemas.openxmlformats.org/officeDocument/2006/relationships/image" Target="media/image72.png"/><Relationship Id="rId137" Type="http://schemas.openxmlformats.org/officeDocument/2006/relationships/image" Target="media/image86.png"/><Relationship Id="rId158" Type="http://schemas.openxmlformats.org/officeDocument/2006/relationships/image" Target="media/image98.png"/><Relationship Id="rId20" Type="http://schemas.openxmlformats.org/officeDocument/2006/relationships/comments" Target="comments.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customXml" Target="ink/ink20.xml"/><Relationship Id="rId88" Type="http://schemas.openxmlformats.org/officeDocument/2006/relationships/image" Target="media/image52.png"/><Relationship Id="rId111" Type="http://schemas.openxmlformats.org/officeDocument/2006/relationships/image" Target="media/image68.png"/><Relationship Id="rId132" Type="http://schemas.openxmlformats.org/officeDocument/2006/relationships/image" Target="media/image82.png"/><Relationship Id="rId153" Type="http://schemas.openxmlformats.org/officeDocument/2006/relationships/customXml" Target="ink/ink43.xml"/><Relationship Id="rId174" Type="http://schemas.openxmlformats.org/officeDocument/2006/relationships/image" Target="media/image110.png"/><Relationship Id="rId179" Type="http://schemas.openxmlformats.org/officeDocument/2006/relationships/image" Target="media/image113.png"/><Relationship Id="rId190"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17.png"/><Relationship Id="rId57" Type="http://schemas.openxmlformats.org/officeDocument/2006/relationships/image" Target="media/image30.png"/><Relationship Id="rId106" Type="http://schemas.openxmlformats.org/officeDocument/2006/relationships/customXml" Target="ink/ink27.xml"/><Relationship Id="rId127" Type="http://schemas.openxmlformats.org/officeDocument/2006/relationships/image" Target="media/image79.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customXml" Target="ink/ink11.xml"/><Relationship Id="rId73" Type="http://schemas.openxmlformats.org/officeDocument/2006/relationships/customXml" Target="ink/ink16.xml"/><Relationship Id="rId78" Type="http://schemas.openxmlformats.org/officeDocument/2006/relationships/image" Target="media/image46.png"/><Relationship Id="rId94" Type="http://schemas.openxmlformats.org/officeDocument/2006/relationships/customXml" Target="ink/ink24.xml"/><Relationship Id="rId99" Type="http://schemas.openxmlformats.org/officeDocument/2006/relationships/image" Target="media/image59.png"/><Relationship Id="rId101" Type="http://schemas.openxmlformats.org/officeDocument/2006/relationships/customXml" Target="ink/ink26.xml"/><Relationship Id="rId122" Type="http://schemas.openxmlformats.org/officeDocument/2006/relationships/image" Target="media/image76.png"/><Relationship Id="rId143" Type="http://schemas.openxmlformats.org/officeDocument/2006/relationships/customXml" Target="ink/ink39.xml"/><Relationship Id="rId148" Type="http://schemas.openxmlformats.org/officeDocument/2006/relationships/image" Target="media/image93.png"/><Relationship Id="rId164" Type="http://schemas.openxmlformats.org/officeDocument/2006/relationships/customXml" Target="ink/ink47.xml"/><Relationship Id="rId169" Type="http://schemas.openxmlformats.org/officeDocument/2006/relationships/image" Target="media/image106.png"/><Relationship Id="rId185" Type="http://schemas.openxmlformats.org/officeDocument/2006/relationships/customXml" Target="ink/ink53.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4.png"/><Relationship Id="rId26" Type="http://schemas.openxmlformats.org/officeDocument/2006/relationships/customXml" Target="ink/ink1.xml"/><Relationship Id="rId47" Type="http://schemas.openxmlformats.org/officeDocument/2006/relationships/image" Target="media/image24.png"/><Relationship Id="rId68" Type="http://schemas.openxmlformats.org/officeDocument/2006/relationships/image" Target="media/image40.png"/><Relationship Id="rId89" Type="http://schemas.openxmlformats.org/officeDocument/2006/relationships/customXml" Target="ink/ink22.xml"/><Relationship Id="rId112" Type="http://schemas.openxmlformats.org/officeDocument/2006/relationships/image" Target="media/image69.png"/><Relationship Id="rId133" Type="http://schemas.openxmlformats.org/officeDocument/2006/relationships/image" Target="media/image83.png"/><Relationship Id="rId154" Type="http://schemas.openxmlformats.org/officeDocument/2006/relationships/image" Target="media/image96.png"/><Relationship Id="rId175" Type="http://schemas.openxmlformats.org/officeDocument/2006/relationships/customXml" Target="ink/ink50.xml"/><Relationship Id="rId16" Type="http://schemas.openxmlformats.org/officeDocument/2006/relationships/image" Target="media/image5.png"/><Relationship Id="rId37" Type="http://schemas.openxmlformats.org/officeDocument/2006/relationships/customXml" Target="ink/ink5.xml"/><Relationship Id="rId58" Type="http://schemas.openxmlformats.org/officeDocument/2006/relationships/image" Target="media/image31.png"/><Relationship Id="rId79" Type="http://schemas.openxmlformats.org/officeDocument/2006/relationships/customXml" Target="ink/ink18.xml"/><Relationship Id="rId102" Type="http://schemas.openxmlformats.org/officeDocument/2006/relationships/image" Target="media/image61.png"/><Relationship Id="rId123" Type="http://schemas.openxmlformats.org/officeDocument/2006/relationships/customXml" Target="ink/ink32.xml"/><Relationship Id="rId144" Type="http://schemas.openxmlformats.org/officeDocument/2006/relationships/image" Target="media/image90.png"/><Relationship Id="rId90" Type="http://schemas.openxmlformats.org/officeDocument/2006/relationships/image" Target="media/image53.png"/><Relationship Id="rId165" Type="http://schemas.openxmlformats.org/officeDocument/2006/relationships/image" Target="media/image103.png"/><Relationship Id="rId186" Type="http://schemas.openxmlformats.org/officeDocument/2006/relationships/image" Target="media/image118.png"/><Relationship Id="rId27" Type="http://schemas.openxmlformats.org/officeDocument/2006/relationships/image" Target="media/image11.png"/><Relationship Id="rId48" Type="http://schemas.openxmlformats.org/officeDocument/2006/relationships/customXml" Target="ink/ink9.xml"/><Relationship Id="rId69" Type="http://schemas.openxmlformats.org/officeDocument/2006/relationships/customXml" Target="ink/ink14.xml"/><Relationship Id="rId113" Type="http://schemas.openxmlformats.org/officeDocument/2006/relationships/image" Target="media/image70.png"/><Relationship Id="rId134" Type="http://schemas.openxmlformats.org/officeDocument/2006/relationships/customXml" Target="ink/ink36.xml"/><Relationship Id="rId80" Type="http://schemas.openxmlformats.org/officeDocument/2006/relationships/image" Target="media/image47.png"/><Relationship Id="rId155" Type="http://schemas.openxmlformats.org/officeDocument/2006/relationships/customXml" Target="ink/ink44.xml"/><Relationship Id="rId176" Type="http://schemas.openxmlformats.org/officeDocument/2006/relationships/image" Target="media/image111.png"/><Relationship Id="rId17" Type="http://schemas.openxmlformats.org/officeDocument/2006/relationships/image" Target="media/image6.png"/><Relationship Id="rId38" Type="http://schemas.openxmlformats.org/officeDocument/2006/relationships/image" Target="media/image18.png"/><Relationship Id="rId59" Type="http://schemas.openxmlformats.org/officeDocument/2006/relationships/image" Target="media/image32.png"/><Relationship Id="rId103" Type="http://schemas.openxmlformats.org/officeDocument/2006/relationships/image" Target="media/image62.png"/><Relationship Id="rId124" Type="http://schemas.openxmlformats.org/officeDocument/2006/relationships/image" Target="media/image77.png"/><Relationship Id="rId70" Type="http://schemas.openxmlformats.org/officeDocument/2006/relationships/image" Target="media/image41.png"/><Relationship Id="rId91" Type="http://schemas.openxmlformats.org/officeDocument/2006/relationships/image" Target="media/image54.png"/><Relationship Id="rId145" Type="http://schemas.openxmlformats.org/officeDocument/2006/relationships/image" Target="media/image91.png"/><Relationship Id="rId166" Type="http://schemas.openxmlformats.org/officeDocument/2006/relationships/customXml" Target="ink/ink48.xml"/><Relationship Id="rId187" Type="http://schemas.openxmlformats.org/officeDocument/2006/relationships/image" Target="media/image119.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25.png"/><Relationship Id="rId114" Type="http://schemas.openxmlformats.org/officeDocument/2006/relationships/customXml" Target="ink/ink29.xml"/><Relationship Id="rId60" Type="http://schemas.openxmlformats.org/officeDocument/2006/relationships/image" Target="media/image33.png"/><Relationship Id="rId81" Type="http://schemas.openxmlformats.org/officeDocument/2006/relationships/customXml" Target="ink/ink19.xml"/><Relationship Id="rId135" Type="http://schemas.openxmlformats.org/officeDocument/2006/relationships/image" Target="media/image84.png"/><Relationship Id="rId156" Type="http://schemas.openxmlformats.org/officeDocument/2006/relationships/image" Target="media/image97.png"/><Relationship Id="rId177" Type="http://schemas.openxmlformats.org/officeDocument/2006/relationships/image" Target="media/image11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3" Type="http://schemas.openxmlformats.org/officeDocument/2006/relationships/image" Target="media/image121.jpg"/><Relationship Id="rId2" Type="http://schemas.openxmlformats.org/officeDocument/2006/relationships/hyperlink" Target="https://www.sap.com/copyright" TargetMode="External"/><Relationship Id="rId1" Type="http://schemas.openxmlformats.org/officeDocument/2006/relationships/hyperlink" Target="https://www.sap.com/copyrigh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1:58:34.914"/>
    </inkml:context>
    <inkml:brush xml:id="br0">
      <inkml:brushProperty name="width" value="0.10014" units="cm"/>
      <inkml:brushProperty name="height" value="0.10014" units="cm"/>
      <inkml:brushProperty name="color" value="#E71224"/>
      <inkml:brushProperty name="ignorePressure" value="1"/>
    </inkml:brush>
  </inkml:definitions>
  <inkml:trace contextRef="#ctx0" brushRef="#br0">1431 105,'0'0,"0"0,0 0,-7-6,-11-6,-1 1,0 0,-1 1,0 1,-1 1,0 1,0 1,-35-5,9 4,0 3,1 1,-50 5,40 3,1 2,0 2,-58 19,-160 61,189-59,63-23,-15 5,0 0,2 3,-43 24,68-33,0 0,0 0,0 1,1 1,0-1,0 1,1 1,0-1,1 1,-1 0,2 1,-1 0,2 0,-1 0,-5 18,6-9,0 0,1 0,0 0,2 0,1 0,0 0,1 0,1-1,7 31,-3-28,1 1,1-1,0 0,2-1,1 0,0 0,21 25,-11-19,1-1,2-1,0-1,2-2,0-1,1-1,1-1,1-1,0-1,2-2,36 13,-3-8,1-3,2-2,-1-3,0-3,88-2,334-33,-107-30,-317 42,-1-3,-1-2,112-54,-31-5,-116 62,1-2,46-42,-65 53,-1-1,0 0,-1-1,0 1,-1-1,1 0,-2-1,0 0,0 0,-1 0,3-13,-5 16,0 0,-1-1,-1 1,1 0,-1 0,-1 0,1 0,-1-1,-1 1,0 0,0 0,0 0,-1 0,0 0,-1 1,-7-12,2 7,0 0,-1 0,0 1,-1 0,-1 1,0 1,0 0,0 0,-26-12,3 5,0 1,-65-18,37 18,-1 2,-1 3,0 4,-122 2,65 11,-199 38,304-42,12-3,1 0,0 1,0-1,0 1,0 0,0 1,0-1,0 1,-5 2,10-3,4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02:05.305"/>
    </inkml:context>
    <inkml:brush xml:id="br0">
      <inkml:brushProperty name="width" value="0.05" units="cm"/>
      <inkml:brushProperty name="height" value="0.05" units="cm"/>
      <inkml:brushProperty name="color" value="#E71224"/>
      <inkml:brushProperty name="ignorePressure" value="1"/>
    </inkml:brush>
  </inkml:definitions>
  <inkml:trace contextRef="#ctx0" brushRef="#br0">287 1,'-57'49,"35"-32,-19 21,-20 29,-44 43,105-110,0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02:03.8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346 59,'-34'30,"-46"33,21-17,3 2,34-27,0-2,-43 28,58-45,7-2</inkml:trace>
  <inkml:trace contextRef="#ctx0" brushRef="#br0" timeOffset="398.29">102 1,'4'4,"-1"1,-1-1,1 1,-1 0,1 0,2 9,3 7,6 10,54 106,-55-113,2 0,1-1,26 29,-36-48,-7-5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01:57.216"/>
    </inkml:context>
    <inkml:brush xml:id="br0">
      <inkml:brushProperty name="width" value="0.05" units="cm"/>
      <inkml:brushProperty name="height" value="0.05" units="cm"/>
      <inkml:brushProperty name="color" value="#E71224"/>
      <inkml:brushProperty name="ignorePressure" value="1"/>
    </inkml:brush>
  </inkml:definitions>
  <inkml:trace contextRef="#ctx0" brushRef="#br0">357 0,'0'0,"-5"7,-158 190,-14 20,166-201,11-17</inkml:trace>
  <inkml:trace contextRef="#ctx0" brushRef="#br0" timeOffset="446.29">31 190,'3'4,"0"-1,-1 1,1 0,-1 1,2 4,4 6,156 247,-128-214,-37-49</inkml:trace>
  <inkml:trace contextRef="#ctx0" brushRef="#br0" timeOffset="1834.33">358 612,'-18'15,"-41"35,34-31,2 2,0 0,1 2,1 0,-26 37,19-10,19-31,-2-1,-16 24,26-42,0 1,1 0,-1-1,0 1,1 0,-1-1,0 1,0-1,0 1,1-1,-1 0,0 1,0-1,0 0,0 0,0 1,-1-1,-2 1,4-1</inkml:trace>
  <inkml:trace contextRef="#ctx0" brushRef="#br0" timeOffset="2273.51">46 607,'28'56,"3"-1,1-1,3-2,73 83,-105-133,-4-4</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02:56.556"/>
    </inkml:context>
    <inkml:brush xml:id="br0">
      <inkml:brushProperty name="width" value="0.05" units="cm"/>
      <inkml:brushProperty name="height" value="0.05" units="cm"/>
      <inkml:brushProperty name="color" value="#E71224"/>
      <inkml:brushProperty name="ignorePressure" value="1"/>
    </inkml:brush>
  </inkml:definitions>
  <inkml:trace contextRef="#ctx0" brushRef="#br0">2020 94,'-21'-8,"-48"-13,0 3,0 2,-2 4,0 3,0 2,-80 5,101 4,0 2,0 3,1 1,0 3,-65 23,57-12,2 2,0 2,2 3,-54 38,43-20,1 3,3 3,3 2,2 2,3 3,2 3,-54 89,69-92,3 1,2 1,4 2,2 1,-17 73,26-75,4 0,2 2,2 0,4-1,7 102,1-119,1 0,3-1,2 0,2-1,1 0,3-1,1 0,3-2,1 0,2-1,2-2,1 0,2-2,45 44,-16-27,3-2,1-3,132 77,-109-80,2-4,170 58,-208-85,0-3,1-1,1-3,-1-2,1-2,52-3,-59-4,-1-1,1-3,-1-1,0-2,-1-3,0-1,50-24,-44 15,-3-2,0-2,-2-2,-1-2,-1-1,36-39,-46 38,-1-1,-2-2,-1 0,-2-2,-2-1,-1-1,19-50,-19 28,-2 0,-3-1,-3-1,-3-1,-3 1,-2-2,-3 1,-9-100,0 100,-4-1,-2 2,-3 0,-2 1,-4 1,-2 1,-2 1,-52-87,54 111,-2 0,-1 2,-1 1,-64-58,65 69,-1 1,-2 1,0 1,-1 2,0 1,-57-20,38 20,0 2,-1 3,-1 2,0 2,0 2,-1 3,-67 5,108-2,8-2,-1 1,1 0,-1 0,1 1,-1-1,1 1,0 0,-1 0,1 0,0 0,0 0,-5 4,8-3,4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03:07.695"/>
    </inkml:context>
    <inkml:brush xml:id="br0">
      <inkml:brushProperty name="width" value="0.05" units="cm"/>
      <inkml:brushProperty name="height" value="0.05" units="cm"/>
      <inkml:brushProperty name="color" value="#E71224"/>
      <inkml:brushProperty name="ignorePressure" value="1"/>
    </inkml:brush>
  </inkml:definitions>
  <inkml:trace contextRef="#ctx0" brushRef="#br0">515 22,'0'0,"0"0,-18-4,-1-1,1 1,-1 0,-21 0,34 4,0 0,0 0,0 0,0 1,1 0,-1 0,0 1,0 0,1 0,-2 0,2 0,0 1,-1 0,-5 4,-15 14,0 1,1 0,1 2,2 1,0 1,2 0,0 2,1 0,-15 35,21-33,1 0,1 1,2 0,1 1,-7 57,13-69,1 0,1 0,1 1,0-1,2 0,0-1,1 1,1-1,1 1,12 27,-16-43,1 1,0-1,-1 0,1 0,1 0,-1 0,0 0,1-1,0 0,0 0,0 0,0 0,1 0,4 1,-1-1,0 0,0-1,-1 0,1 0,0-1,0 0,0 0,11-1,-6-1,0 0,0-1,0-1,-1 0,1 0,-1-1,0-1,0 0,0-1,20-13,-2-6,-2-1,-1-2,-1-1,27-40,-40 52,12-19,-2-2,0-2,15-40,-14 30,-20 41,0 1,0 0,-1-1,-1 0,1 0,-2 0,1 0,-1 0,0 0,-1-1,-1-11,0 16,0-1,0 1,-1 0,0-1,0 1,0 0,-1 0,1 0,-1 1,0-1,-1 1,1 0,-1-1,0 2,0-1,0 0,0 1,-1 0,1 0,-7-4,0 2,0 1,0 0,-2 0,2 1,-1 0,1 1,-1 1,0 0,0 0,-13 2,-3 0,1 2,0 2,-34 9,39-6,24-8</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04:56.980"/>
    </inkml:context>
    <inkml:brush xml:id="br0">
      <inkml:brushProperty name="width" value="0.05" units="cm"/>
      <inkml:brushProperty name="height" value="0.05" units="cm"/>
      <inkml:brushProperty name="color" value="#E71224"/>
      <inkml:brushProperty name="ignorePressure" value="1"/>
    </inkml:brush>
  </inkml:definitions>
  <inkml:trace contextRef="#ctx0" brushRef="#br0">980 94,'-23'-7,"0"-2,-32-18,42 19,-1 0,0 2,0 0,0 0,-1 1,0 1,-17-3,-2 6,1 2,0 1,0 1,0 2,0 1,-35 12,38-9,2 0,-1 3,2 0,-1 2,2 0,0 2,0 1,2 2,0 0,-21 23,28-25,0 2,2 1,0 0,1 0,1 2,0 0,2 0,1 1,1 0,1 1,1 0,-7 40,12-44,0 0,2 0,0 0,1 0,1 0,1 0,0-1,13 37,-11-43,0 0,1-1,0 0,1 1,0-2,1 1,0-1,1-1,0 1,1-1,0-1,1 0,18 12,-5-7,0-1,1-2,0 0,1-2,1-1,-1 0,1-2,29 2,-33-6,0 0,0-2,0-1,0-1,0 0,0-2,-1-1,0 0,0-2,23-10,-30 9,0-1,-1 0,0-1,0 0,-1-1,-1-1,0 0,0-1,14-21,8-15,35-70,-64 110,8-16,-2 7,0-1,-2-1,0 1,-1-1,6-29,-13 43,-1-1,0 0,0 0,-1 1,0-1,0 0,-1 0,0 1,0-1,0 1,-1 0,0 0,0 0,-1 0,0 0,0 1,0-1,-8-7,1 2,-1 0,0 0,0 1,-1 1,0 0,-29-14,19 14,0 1,0 0,-1 2,0 1,-45-3,15 5,-84 6,126-2,8-1,0 0,0 0,0 1,0-1,0 1,0 0,-5 2,8-2,3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05:25.944"/>
    </inkml:context>
    <inkml:brush xml:id="br0">
      <inkml:brushProperty name="width" value="0.05" units="cm"/>
      <inkml:brushProperty name="height" value="0.05" units="cm"/>
      <inkml:brushProperty name="color" value="#E71224"/>
      <inkml:brushProperty name="ignorePressure" value="1"/>
    </inkml:brush>
  </inkml:definitions>
  <inkml:trace contextRef="#ctx0" brushRef="#br0">516 139,'-30'-19,"12"9,-16-13,-2 2,-41-19,66 35,1 1,0 0,-1 1,1 0,-1 1,0 0,0 1,0 0,0 0,0 2,0-1,0 1,-14 3,16-1,1 1,0-1,0 1,0 1,1 0,-1 0,1 0,0 1,-9 10,8-8,1 1,0-1,0 1,1 0,0 1,1-1,-6 16,7-14,2 1,0-1,0 1,1 0,0 0,1-1,0 1,1 0,4 19,2 0,1 1,16 37,-18-53,1 0,1-1,0 1,1-1,1-1,16 20,-18-25,1 0,1 0,0-1,0 0,0-1,1 0,0-1,1 0,16 6,5-1,0-2,0 0,1-3,0 0,65 0,-75-6,-1-1,1-1,-1-1,1-1,-1-2,-1 0,1-1,-1-1,31-16,-47 20,-1 0,0 0,1-1,-2 0,1 0,0 0,-1 0,0 0,0-1,-1 0,0 0,0 0,0 0,0 0,1-8,2-9,-1 1,0-1,0-24,-3 38,-2 0,1 0,-1 0,-1 0,1 0,-1 0,-1 0,0 0,0 0,-1 1,0-1,0 1,-1 0,0 0,-1 0,0 0,0 1,0 0,-1 0,0 0,-1 1,-9-9,4 4,-1 1,0 1,-24-14,34 22,4 2</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05:37.90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1350 1,'-46'2,"1"3,0 2,-45 12,7-1,-347 100,351-94,49-13,-1 1,2 1,0 1,0 2,1 1,1 1,1 1,1 1,1 2,0 0,-36 46,38-40,0 1,2 1,1 1,-26 57,37-68,0 0,2 0,1 1,0 0,1 0,2 0,0 0,1 0,2 30,0-42,0-1,1 0,0 0,0 0,1 0,0-1,0 1,0-1,1 1,1-1,-1 0,1 0,7 8,-4-8,1 1,-1-1,1-1,1 1,-1-1,1-1,0 0,20 7,-2-4,0-2,0 0,0-2,1-1,-1-1,52-4,-43-2,-1-1,0-2,0-1,0-2,-1-2,-1-1,0-1,-1-2,37-24,-27 11,-1-1,-1-2,-2-1,-2-3,-1 0,31-43,-55 63,-1 0,0-1,-1 0,-1 0,7-22,-11 28,-2 0,0 0,0-1,-1 0,0 1,-1-1,-1 0,0 0,-2-20,1 27,0 0,-1 0,1 0,-1 0,0 0,0 1,-1-1,1 1,-1 0,0-1,0 1,-6-5,3 3,-1 0,0 1,-1-1,1 2,-1-1,-12-5,-7 0,0 2,-1 0,-36-5,14 4,0 3,0 1,0 3,-70 5,99 3,24-5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07:44.355"/>
    </inkml:context>
    <inkml:brush xml:id="br0">
      <inkml:brushProperty name="width" value="0.05" units="cm"/>
      <inkml:brushProperty name="height" value="0.05" units="cm"/>
      <inkml:brushProperty name="color" value="#E71224"/>
      <inkml:brushProperty name="ignorePressure" value="1"/>
    </inkml:brush>
  </inkml:definitions>
  <inkml:trace contextRef="#ctx0" brushRef="#br0">586 1,'-13'6,"-15"6,-2-2,1-2,-41 0,52-7,-30 6,-68 25,86-19,-1 2,0 4,-34 30,60-44,1 0,-1 1,1 0,0 0,0 1,0 0,0 0,1 1,-1 0,1 0,0 0,0 1,1 0,-1 0,1 0,0 1,-1 10,-1 7,1 1,0 0,1 0,0 0,1 29,1-25,1 1,0 0,2-1,0 0,0 0,7 31,-7-47,0-1,1 0,0 0,0 0,0-1,1 0,1-1,-1 0,1-1,0-1,0 1,1-2,12 17,1-6,1-1,0-2,1-2,-1-2,42 18,-31-21,1-3,-1-3,51-3,-50-8,-2-2,2-2,-2-4,1-2,-2-2,0-3,0-2,33-37,-47 42,2-1,-2-2,-1-2,0-1,19-36,-24 39,-1-1,0 0,0-1,-1 0,-1-2,0 1,9-48,-14 57,0 1,0-1,-1 0,1 0,-2-1,1 1,-1 0,-1 0,0-17,0 23,0 0,0-1,-1 2,1-1,-1 0,0 1,0 0,0 0,-1 0,1 1,-1-1,0 1,0 0,-1 1,1 0,-7-9,0 3,0 1,0 1,-1 1,0 1,0 1,0 0,-22-6,3 6,-56-2,85 9,-21-1,-1 2,1 2,-1 1,-25 13,46-15,3-2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06:48.066"/>
    </inkml:context>
    <inkml:brush xml:id="br0">
      <inkml:brushProperty name="width" value="0.05" units="cm"/>
      <inkml:brushProperty name="height" value="0.05" units="cm"/>
      <inkml:brushProperty name="color" value="#E71224"/>
      <inkml:brushProperty name="ignorePressure" value="1"/>
    </inkml:brush>
  </inkml:definitions>
  <inkml:trace contextRef="#ctx0" brushRef="#br0">585 1,'-12'6,"-17"6,-1-2,1-2,-40 0,50-7,-28 6,-69 25,85-19,1 2,-1 4,-34 30,60-44,1 0,-1 1,1 0,0 0,0 1,0 0,0 0,1 1,-1 0,1 0,0 0,0 1,1 0,-1 0,1 0,0 1,-1 10,-1 7,1 1,0 0,1 0,0 0,1 29,1-25,1 1,0 0,2-1,0 0,0 0,7 31,-7-47,0-1,1 0,0 0,0 0,0-1,1 0,0-1,1 0,0-1,0-1,0 1,1-2,12 17,1-6,0-1,2-2,0-2,-1-2,42 18,-31-21,0-3,1-3,49-3,-49-8,-1-2,1-2,-2-4,0-2,0-2,-1-3,-1-2,34-37,-46 42,0-1,-1-2,0-2,-1-1,18-36,-23 39,-1-1,0 0,0-1,-1 0,-1-2,0 1,9-48,-14 57,0 1,0-1,0 0,-1 0,-1-1,1 1,-1 0,-1 0,0-17,0 23,0 0,0-1,-1 2,1-1,-1 0,0 1,0 0,0 0,-1 0,1 1,-1-1,0 1,0 0,-1 1,1 0,-6-9,-1 3,-1 1,1 1,-1 1,0 1,0 1,0 0,-22-6,3 6,-56-2,85 9,-21-1,-1 2,1 2,0 1,-27 13,47-15,3-2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1:59:13.405"/>
    </inkml:context>
    <inkml:brush xml:id="br0">
      <inkml:brushProperty name="width" value="0.09999" units="cm"/>
      <inkml:brushProperty name="height" value="0.09999" units="cm"/>
      <inkml:brushProperty name="color" value="#E71224"/>
      <inkml:brushProperty name="ignorePressure" value="1"/>
    </inkml:brush>
  </inkml:definitions>
  <inkml:trace contextRef="#ctx0" brushRef="#br0">999 9,'-3'0,"1"-1,-1 1,0-1,0 1,0 0,0 0,-5 1,-5 0,-79-5,-57 0,120 5,0 1,0 2,-34 8,6 4,0 2,-92 44,117-46,1 2,0 0,2 3,0 0,-47 46,68-58,0 1,1 0,0-1,1 1,0 1,1-1,0 1,0 0,1 0,0 1,1-1,1 1,0 0,0-1,1 1,1 0,0 0,0 1,1-1,1 0,0-1,6 20,-3-16,0 1,2-1,-1 0,2 0,0-1,1 0,0 0,1-1,1 0,0-1,1-1,0 0,0 0,1-1,1-1,14 9,1-4,1-2,0 0,0-2,1-2,53 9,-42-12,1-1,0-2,75-9,-86 3,0-1,0-2,0-1,-1-2,-1-1,1-1,27-17,-34 16,-1-2,-1 0,-1-1,0-1,-1-2,-1 0,-1-1,30-41,-41 50,-1 1,0-1,-1-1,0 1,-1-1,0 0,-1 0,0-1,-1 1,0-1,-1 1,0 0,-1-1,0 1,-1-1,-1 1,0 0,-1-1,0 1,-9-22,5 18,0 1,0 1,-2 1,0-1,0 1,-1 1,-1 0,0 0,-1 1,0 0,0 1,-1 1,-1 0,1 1,-30-13,20 11,0 3,0 1,-1 0,1 2,-1 1,0 1,-1 0,1 2,0 1,0 1,0 1,0 2,-42 12,24-2,0 2,2 1,0 2,1 1,1 2,-56 46,86-63,5-5,1 1,0-1,0 1,-1 0,1 1,0-1,1 0,-1 0,0 0,1 0,-2 3,4-4,1-2</inkml:trace>
  <inkml:trace contextRef="#ctx0" brushRef="#br0" timeOffset="990.68">1738 30,'-46'-6,"10"0,-2 4,0 1,1 1,-1 3,1 1,-66 15,81-13,-1 2,1 0,1 1,-1 1,2 1,-1 2,2 0,0 0,0 2,-24 23,27-21,1 0,1 1,1 1,0 0,1 2,1-1,-15 38,22-46,0 0,1 1,0 0,1-1,1 1,0 0,0 0,1 1,1-1,0 0,1 0,0-1,1 1,1-1,5 15,-3-14,0 0,1-1,0 0,1 0,0-1,1 1,0-2,1 1,0-2,0 1,22 13,-18-14,1-1,1-1,-1 0,1-1,0-1,1 0,-1-1,1-1,23 1,-17-2,0-1,0-1,0-1,0-1,0-1,-1-2,1 0,-1-1,0-1,-1-1,1-1,-2 0,1-2,-1-1,-1 0,0-2,30-28,-33 27,-1 0,-1-1,0 0,-1-1,0-1,19-37,-28 45,0 0,-1-1,0 1,0 0,-1 0,0 0,-1-1,0 1,-1-1,0 1,-1-1,0 1,0-1,-1 1,0 0,-6-13,4 11,-1 0,-1 0,0 1,0 0,-1 0,-1 1,0 0,0 1,-1 0,0 0,0 1,-1 0,0 0,-1 1,-20-10,11 8,0 1,0 1,-1 1,0 1,-1 1,1 0,-1 2,-28 0,36 2,-3-1,0 1,0 0,0 2,0 0,0 0,-18 7,32-7,5-1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6T14:57:55.532"/>
    </inkml:context>
    <inkml:brush xml:id="br0">
      <inkml:brushProperty name="width" value="0.05" units="cm"/>
      <inkml:brushProperty name="height" value="0.05" units="cm"/>
      <inkml:brushProperty name="color" value="#E71224"/>
      <inkml:brushProperty name="ignorePressure" value="1"/>
    </inkml:brush>
  </inkml:definitions>
  <inkml:trace contextRef="#ctx0" brushRef="#br0">514 1,'-11'4,"-14"5,0-2,-1-2,-35 1,45-6,-25 5,-62 18,76-14,0 2,1 2,-32 20,54-29,0 0,0-1,1 1,-1 1,0 0,1-1,0 2,0-1,-1 1,2 0,-1-1,1 2,-1-1,1 0,1 1,-1 0,-1 7,-1 5,1 1,1-1,0 0,1 1,0 20,1-17,0-1,2 1,0-1,0 1,1-1,6 23,-7-35,2 2,-2-2,2 0,0 0,0 0,0-1,1 0,0 0,0 0,0-1,0 0,1 0,11 10,1-3,0-1,0-1,1-1,0-3,37 13,-28-14,1-3,-1-1,45-3,-45-4,0-3,0-2,0-1,-1-2,0-1,0-3,-1-3,29-23,-40 29,-1-2,0-1,0 0,-1-2,16-25,-20 27,0 0,-1-1,0 0,-1 0,-1-1,0-1,8-31,-12 39,0-1,-1 1,1-1,-1 1,0-1,-1 0,0 1,0-1,-2-11,1 16,0-1,0 1,0 0,0 0,-1-1,0 2,1-1,-1 0,-1 1,1 0,0-1,-1 1,0 1,0-1,0 0,-5-4,-1 0,0 2,-1 0,1 0,-1 2,1-1,-1 2,-19-5,3 3,-49 1,74 5,-19-1,0 1,1 2,-1 2,-23 7,41-9,3-2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06:32.0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1117 1,'-24'6,"-31"6,0-2,-1-2,-76 0,97-7,-55 6,-133 25,164-19,1 3,0 3,-67 29,116-43,0 1,1-1,0 1,0 1,0-1,1 1,0 1,0-1,0 1,1 1,1-1,-1 1,1 0,1 0,0 0,0 1,-2 10,-2 9,1-1,2-1,1 1,2 0,0 29,2-24,1 0,2 0,1-1,1 0,2 0,12 32,-14-49,2 2,-1-2,2-1,0 1,1-1,0-1,1 0,1 0,0-1,0 0,1-1,1 0,25 16,0-6,1-1,1 0,1-4,0-2,79 17,-57-20,-1-3,-1-3,97-3,-96-7,-1-3,0-3,-1-2,-1-3,-1-2,0-3,0-5,61-33,-87 41,0-2,-2-1,0-1,-1-2,34-37,-44 40,1 0,-2-2,-2 0,-1 0,-1-2,-1 0,17-46,-25 56,-1 0,-1 0,0 0,-1 0,0 0,-2-1,0 1,0 0,-4-17,3 23,-1 0,0 0,-1 1,0-1,0-2,-1 3,0 0,0 0,-1 0,0 1,0-1,-1 1,0 0,-1 1,1-1,-12-7,-1 2,-1 1,-2 1,2 1,-1 1,0 0,-1 2,-40-7,6 5,-109 0,163 8,-40-1,-1 1,0 3,0 2,-49 11,88-13,6-3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11:53.593"/>
    </inkml:context>
    <inkml:brush xml:id="br0">
      <inkml:brushProperty name="width" value="0.05" units="cm"/>
      <inkml:brushProperty name="height" value="0.05" units="cm"/>
      <inkml:brushProperty name="color" value="#E71224"/>
      <inkml:brushProperty name="ignorePressure" value="1"/>
    </inkml:brush>
  </inkml:definitions>
  <inkml:trace contextRef="#ctx0" brushRef="#br0">773 1,'-16'5,"-22"6,-1-2,1-3,-53 1,66-5,-37 3,-92 23,113-17,0 3,2 2,-48 27,81-39,0 0,0 1,0 1,1-1,-1 1,1 0,0 1,1-1,-1 1,1 0,0 1,0-1,1 1,0 0,0 0,0 1,-1 8,-1 7,0 0,1 0,2 1,0-1,0 26,2-22,1 1,1-1,1 0,1 0,1 0,8 27,-9-41,0-1,1 0,0 0,1 0,0-1,0 0,1-1,0 0,1 0,0-1,0 0,1 0,17 13,0-5,2-1,-1-1,1-2,1-1,55 14,-42-18,1-2,0-2,67-4,-68-5,0-3,0-2,0-3,-1-2,0-2,-1-2,-1-2,44-32,-60 36,-2-1,1-2,-2 0,0-2,24-31,-30 33,-2 1,0-2,-1 0,0-1,-1 0,-1-1,12-39,-18 48,0 0,-1 0,0 0,0 0,-1-1,-1 1,0 0,0-1,-3-13,2 19,0 0,0 0,-1 1,0-1,-1 1,1-1,-1 1,0 0,0 0,-1 1,0-1,0 1,0 0,0 0,-1 1,-7-8,-2 3,1 0,-1 2,0 0,-1 1,1 0,-1 1,-29-5,6 4,-77 0,114 7,-29-1,1 2,-1 1,0 2,-34 10,61-11,5-3</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08:17.233"/>
    </inkml:context>
    <inkml:brush xml:id="br0">
      <inkml:brushProperty name="width" value="0.05" units="cm"/>
      <inkml:brushProperty name="height" value="0.05" units="cm"/>
      <inkml:brushProperty name="color" value="#E71224"/>
      <inkml:brushProperty name="ignorePressure" value="1"/>
    </inkml:brush>
  </inkml:definitions>
  <inkml:trace contextRef="#ctx0" brushRef="#br0">437 1,'-9'5,"-12"5,-1-2,0-2,-30 0,39-4,-23 3,-51 21,64-16,0 3,1 1,-27 25,45-35,1 1,0-1,-1 1,1 0,0 1,0-1,0 1,1 1,-1-1,1 1,0 0,0 0,0 0,0 0,0 1,1 0,-2 8,0 6,1-1,0 2,0-1,1 1,0 24,1-21,1 0,0 0,0 0,2 0,-1-1,6 27,-6-39,0-1,1 0,0 0,0 0,1-1,-1-1,1 1,0-1,1 0,-1 0,1-1,0 0,9 12,1-4,1-1,-1-1,1-2,1-1,30 13,-23-16,0-3,0-2,38-3,-38-5,0-2,0-3,0-1,-1-3,0-2,0-2,-1-2,25-29,-35 33,1-1,-1-1,0 0,-1-2,14-30,-18 32,0 0,0-1,0-1,-1 0,-1-1,0 0,7-37,-10 46,-1-1,1 0,-1-1,0 1,-1 0,0-1,1 1,-2-1,0-12,0 17,1 2,-1-1,0 0,0 0,-1 0,1 0,-1 0,1 1,-1 0,0-1,0 2,-1-1,1 0,-1 1,1 0,-5-7,-1 2,1 2,-1-1,0 2,0 0,-1 1,1 1,-17-5,3 3,-42 0,63 7,-16 0,0 0,1 2,-1 2,-20 10,36-12,2-2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08:40.055"/>
    </inkml:context>
    <inkml:brush xml:id="br0">
      <inkml:brushProperty name="width" value="0.05" units="cm"/>
      <inkml:brushProperty name="height" value="0.05" units="cm"/>
      <inkml:brushProperty name="color" value="#E71224"/>
      <inkml:brushProperty name="ignorePressure" value="1"/>
    </inkml:brush>
  </inkml:definitions>
  <inkml:trace contextRef="#ctx0" brushRef="#br0">769 1,'-16'5,"-22"5,0-2,0-2,-53 0,67-4,-39 3,-90 21,113-16,-1 3,2 2,-47 23,80-34,0 0,0 1,0 0,0 0,1 1,0-1,0 1,0 0,1 1,0-1,0 1,0 0,1 1,0-1,0 1,0-1,-1 10,-2 5,2 0,0 0,2 1,0-1,0 24,2-20,1 1,1-1,1 0,1 0,1 0,8 25,-10-39,2 1,-1-1,2 0,-1-1,1 1,1-1,0-1,0 1,1-1,0-1,0 0,1 0,16 12,2-3,0-2,0-2,1-1,1-2,54 14,-41-16,1-3,-1-1,68-4,-68-5,0-3,0-1,-1-3,0-2,0-1,-1-3,-1-2,43-29,-59 34,-2-2,0-1,0-1,-1-2,24-29,-31 33,-1-1,0-1,0-1,-2 0,0 0,-1-2,12-36,-18 45,0 0,-1 0,0 0,-1 0,0-1,0 2,-1-2,-1 1,-1-14,1 19,0 0,-1 0,1-1,-2 1,1 1,0-1,-1 0,0 1,-1-1,1 1,-1 0,0 1,0-1,0 1,-1 0,-7-7,-1 2,-1 1,0 1,0 1,0 0,-1 1,0 1,-28-6,4 5,-74-1,112 7,-29 0,0 0,1 2,-1 2,-34 9,62-11,3-1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08:31.406"/>
    </inkml:context>
    <inkml:brush xml:id="br0">
      <inkml:brushProperty name="width" value="0.05" units="cm"/>
      <inkml:brushProperty name="height" value="0.05" units="cm"/>
      <inkml:brushProperty name="color" value="#E71224"/>
      <inkml:brushProperty name="ignorePressure" value="1"/>
    </inkml:brush>
  </inkml:definitions>
  <inkml:trace contextRef="#ctx0" brushRef="#br0">770 1,'-16'5,"-22"5,0-2,-1-2,-51 0,65-4,-37 3,-91 21,112-16,1 3,0 2,-46 23,80-34,0 0,0 1,0 0,1 0,-1 1,1-1,0 1,0 0,1 1,0-1,0 1,0 0,1 1,0-1,0 1,0-1,-1 10,-2 5,2 0,0 0,2 1,0-1,0 24,2-20,1 1,1-1,1 0,1 0,1 0,8 25,-10-39,2 1,-1-1,2 0,-1-1,1 1,1-1,0-1,0 1,1-1,0-1,0 0,1 0,16 12,2-3,0-2,0-2,2-1,-1-2,56 14,-42-16,0-3,1-1,66-4,-66-5,-1-3,0-1,-1-3,0-2,0-1,-2-3,1-2,42-29,-59 34,-2-2,1-1,-2-1,0-2,24-29,-31 33,0-1,-1-1,-1-1,-1 0,0 0,-1-2,12-36,-18 45,0 0,-1 0,0 0,0 0,-1-1,-1 2,0-2,0 1,-3-14,2 19,0 0,0 0,-1-1,0 1,0 1,-1-1,0 0,0 1,0-1,-1 1,1 0,-1 1,-1-1,1 1,-1 0,-7-7,-1 2,-1 1,0 1,0 1,0 0,-1 1,0 1,-28-6,5 5,-76-1,113 7,-29 0,0 0,1 2,-1 2,-34 9,61-11,5-1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08:46.636"/>
    </inkml:context>
    <inkml:brush xml:id="br0">
      <inkml:brushProperty name="width" value="0.05" units="cm"/>
      <inkml:brushProperty name="height" value="0.05" units="cm"/>
      <inkml:brushProperty name="color" value="#E71224"/>
      <inkml:brushProperty name="ignorePressure" value="1"/>
    </inkml:brush>
  </inkml:definitions>
  <inkml:trace contextRef="#ctx0" brushRef="#br0">760 1,'-16'5,"-21"5,-1-2,0-2,-52 0,67-4,-39 3,-89 21,110-16,2 3,-1 2,-44 23,77-34,1 0,1 1,-1 0,1 0,-1 1,1-1,0 1,1 0,-1 1,1-1,0 1,1 0,-1 1,1-1,0 1,1-1,-3 10,0 5,1 0,0 0,2 1,0-1,0 24,2-20,1 1,1-1,1 0,1 0,1 0,7 25,-8-39,0 1,1-1,0 0,1-1,0 1,0-1,1-1,0 1,1-1,0-1,0 0,0 0,18 12,0-3,0-2,2-2,-1-1,1-2,55 14,-41-16,-1-3,2-1,65-4,-67-5,1-3,-1-1,0-3,-1-2,0-1,0-3,-1-2,42-29,-59 34,0-2,-1-1,-1-1,-1-2,25-29,-31 33,-1-1,0-1,-1-1,-1 0,0 0,-1-2,12-36,-18 45,0 0,-1 0,0 0,-1 0,0-1,0 2,-1-2,-1 1,-1-14,1 19,0 0,-1 0,0-1,0 1,0 1,0-1,-1 0,0 1,-1-1,1 1,-1 0,0 1,0-1,0 1,-1 0,-7-7,-1 2,0 1,-1 1,0 1,0 0,-1 1,1 1,-29-6,5 5,-74-1,111 7,-29 0,1 0,0 2,0 2,-34 9,60-11,4-1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10:55.25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1666 1,'-36'5,"-46"5,0-2,-1-2,-114 0,145-5,-83 4,-197 21,244-15,1 1,1 3,-100 24,173-35,0 0,0 1,1-1,0 2,0-1,1 1,1 0,-1 0,2 0,0 1,0-1,1 1,1 1,0-1,1 0,0 1,-3 8,-3 6,3 0,1 1,2-1,2 1,1 22,3-19,2 1,2-1,2-1,3 1,1 0,18 25,-20-38,1-1,1 0,2 0,0-1,1 0,1 0,1 0,1-1,0 0,2-1,0 0,1 0,36 12,2-3,1-3,2 0,1-2,1-2,118 14,-89-16,1-3,1-1,143-4,-144-5,-1-3,-1-1,0-3,-2-2,0-1,-2-3,-1-2,94-28,-131 32,-1-1,-1-1,-2-1,-1-1,52-29,-66 31,-2 0,-1-1,-2-1,-1 0,-2 0,-1-1,25-37,-38 45,-1 0,-1 0,-1 0,-1 0,-1 0,-1 0,-1-1,-1 1,-4-13,3 17,-1 1,0 0,-1 0,0 0,-1 0,-1 0,0 1,0-1,-2 1,1 0,-1 0,-1 1,0-1,0 1,-1 0,-17-7,-2 3,0 0,-1 1,0 0,-2 2,1 0,-1 1,-62-6,11 5,-163-1,243 7,-61-1,0 2,0 1,0 2,-74 9,131-11,11-2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13:36.14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1114 1,'-24'6,"-31"6,0-2,-1-2,-75 0,96-6,-55 4,-132 26,163-19,1 3,1 2,-68 31,116-44,1 0,-1 1,1 0,0 0,0 1,1 0,0 0,0 1,0 0,1 0,1 0,-1 1,1 0,1 0,0 1,0-1,-2 11,-2 7,1 1,2 0,1 0,2 0,0 29,2-24,1-1,2 1,1-1,1 0,2 0,12 32,-14-49,2 1,-1-1,2 0,0-1,1 0,0 0,1-1,1-1,0 1,1-1,0-1,0 0,25 15,1-5,1-1,1-2,1-2,0-1,80 16,-60-20,0-3,1-3,96-3,-97-8,0-2,0-2,-1-3,-1-3,-1-3,0-2,-1-2,62-36,-86 40,-2 0,0-2,-2-2,0 0,34-38,-43 40,-2 0,-1-2,-1 0,0 0,-2-2,-1 0,17-46,-25 57,-1-1,-1 0,0 0,-1 0,-1-1,0 1,-1 0,-1-1,-2-15,2 22,-1 0,-1 0,1 0,-1 0,0 1,-1 0,0-1,-1 1,1 1,-1-1,-1 1,0-1,0 2,0-1,-1 1,-10-9,-3 3,1 1,-1 1,-1 1,1 1,-2 1,1 0,-41-6,6 5,-109 0,164 8,-42-1,0 2,0 1,0 3,-49 11,88-13,6-3</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16T14:52:23.089"/>
    </inkml:context>
    <inkml:brush xml:id="br0">
      <inkml:brushProperty name="width" value="0.05" units="cm"/>
      <inkml:brushProperty name="height" value="0.05" units="cm"/>
      <inkml:brushProperty name="color" value="#E71224"/>
      <inkml:brushProperty name="ignorePressure" value="1"/>
    </inkml:brush>
  </inkml:definitions>
  <inkml:trace contextRef="#ctx0" brushRef="#br0">483 0,'-10'4,"-14"4,0-2,0-2,-33 1,42-4,-24 3,-57 16,70-12,1 1,0 2,-29 19,50-27,0 1,1-1,-1 1,0 0,1 0,0 0,0 0,0 1,0 0,0 0,1 0,0 1,0-1,0 1,0-1,0 1,-1 6,0 5,0 0,1 0,0 0,1 0,0 18,1-15,1 0,0 0,1-1,0 1,1-1,5 20,-5-29,-1-1,1 0,1 0,-1 0,1 0,0-1,0 0,1 0,0-1,0 1,0-1,1-1,10 10,0-3,1-1,0-1,1-1,0-1,34 10,-25-12,0-3,-1 0,43-3,-42-4,-1-2,0-2,0-1,0-2,-1-1,0-2,0-1,27-22,-38 25,0-1,-1-1,0-1,-1 0,16-23,-20 24,0 0,-1-1,1 0,-2 0,0-1,0 0,7-29,-11 35,0 0,-1 0,0 0,0 0,0-1,-1 1,0 0,0-1,-1-9,0 13,0 1,0 0,0-1,0 1,-1 0,1 0,-1 0,0 0,0 0,0 0,-1 1,1-1,-1 1,1 0,-1 0,-5-4,0 0,-1 2,0 0,1 0,-1 1,-1 0,1 1,-18-4,3 4,-48-1,72 5,-19-1,0 1,1 2,-1 1,-21 7,38-9,3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01:14.94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1056 41,'0'0,"0"0,-15-8,1 2,0 1,0 0,0 1,0 0,-1 1,0 1,0 0,1 1,-1 1,0 0,-17 3,-19 4,-95 28,36-6,-70-1,109-19,-106 28,169-35,1 0,0 1,0 0,0 1,0 0,0 0,1 0,0 1,0-1,0 2,-5 5,8-8,1 0,-1 0,1 1,0-1,0 1,0 0,1-1,-1 1,1 0,0 0,0 0,0 0,1 0,-1 0,1 0,0 0,0 0,0 1,1-1,-1 0,1 0,2 4,1 4,0-1,1 1,0-1,1 0,1 0,0 0,0-1,1 0,0-1,1 1,0-2,0 1,1-1,19 12,-10-10,0 0,1-1,0-2,0 0,1 0,0-2,40 5,-14-6,0-2,0-2,65-9,138-35,-187 28,119-45,-147 46,-1-1,0-2,-2-2,53-41,-81 59,-1-1,1-1,-1 1,0 0,0-1,0 0,0 0,-1 0,1 0,-1 0,0 0,0 0,-1-1,2-4,-3 6,0 0,0 1,0-1,0 0,0 1,-1-1,1 0,-1 1,0-1,0 1,0-1,0 1,0-1,-1 1,1 0,-1 0,1-1,-1 1,0 0,0 0,0 1,0-1,0 0,0 1,0-1,-4-1,-9-5,-2 0,1 1,-1 1,0 1,0 0,-1 1,1 1,-1 0,-34 1,45 3,7 0</inkml:trace>
  <inkml:trace contextRef="#ctx0" brushRef="#br0" timeOffset="1258.48">472 469,'-23'0,"-55"2,-126 19,196-20,0 1,-1 0,1 0,0 1,0 0,1 1,-1-1,1 2,0-1,0 1,0 0,0 0,1 1,0 0,0 0,1 0,0 1,0 0,0 0,1 0,0 0,0 1,1 0,0 0,0 0,1 0,0 0,0 0,1 1,0-1,1 1,0-1,0 1,1-1,0 0,0 1,1-1,0 0,0 0,1 0,6 14,-4-15,-1 0,1 0,0 0,1-1,-1 1,1-1,1-1,-1 1,1-1,8 5,-3-4,-1 0,1-1,0 0,0-1,0 0,14 2,10-2,0 0,1-3,64-5,16-8,-1-6,170-48,-242 54,-1-2,0-1,-1-3,-1-1,48-31,-83 46,0-1,0 1,0-1,-1-1,1 1,-1-1,-1 1,1-1,-1-1,0 1,5-13,-7 15,-1 0,0 0,0 0,0 0,-1-1,0 1,1 0,-1 0,-1 0,1-1,0 1,-1 0,0 0,0 0,0 0,-1 0,0 0,1 0,-1 1,0-1,-1 1,-3-6,-3 0,1-1,-2 2,1 0,-1 0,-1 0,1 1,-1 1,0 0,-1 0,1 1,-22-5,9 3,0 1,0 2,-1 0,0 2,-26 0,15 4,0 1,0 2,1 1,-1 2,1 2,-34 14,54-16,17-8</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15:14.419"/>
    </inkml:context>
    <inkml:brush xml:id="br0">
      <inkml:brushProperty name="width" value="0.05" units="cm"/>
      <inkml:brushProperty name="height" value="0.05" units="cm"/>
      <inkml:brushProperty name="color" value="#E71224"/>
      <inkml:brushProperty name="ignorePressure" value="1"/>
    </inkml:brush>
  </inkml:definitions>
  <inkml:trace contextRef="#ctx0" brushRef="#br0">483 0,'-10'4,"-14"4,0-2,0-2,-33 1,42-4,-24 3,-57 16,70-12,1 1,0 2,-29 19,50-27,0 1,1-1,-1 1,0 0,1 0,0 0,0 0,0 1,0 0,0 0,1 0,0 1,0-1,0 1,0-1,0 1,-1 6,0 5,0 0,1 0,0 0,1 0,0 18,1-15,1 0,0 0,1-1,0 1,1-1,5 20,-5-29,-1-1,1 0,1 0,-1 0,1 0,0-1,0 0,1 0,0-1,0 1,0-1,1-1,10 10,0-3,1-1,0-1,1-1,0-1,34 10,-25-12,0-3,-1 0,43-3,-42-4,-1-2,0-2,0-1,0-2,-1-1,0-2,0-1,27-22,-38 25,0-1,-1-1,0-1,-1 0,16-23,-20 24,0 0,-1-1,1 0,-2 0,0-1,0 0,7-29,-11 35,0 0,-1 0,0 0,0 0,0-1,-1 1,0 0,0-1,-1-9,0 13,0 1,0 0,0-1,0 1,-1 0,1 0,-1 0,0 0,0 0,0 0,-1 1,1-1,-1 1,1 0,-1 0,-5-4,0 0,-1 2,0 0,1 0,-1 1,-1 0,1 1,-18-4,3 4,-48-1,72 5,-19-1,0 1,1 2,-1 1,-21 7,38-9,3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23:49.942"/>
    </inkml:context>
    <inkml:brush xml:id="br0">
      <inkml:brushProperty name="width" value="0.05" units="cm"/>
      <inkml:brushProperty name="height" value="0.05" units="cm"/>
      <inkml:brushProperty name="color" value="#E71224"/>
      <inkml:brushProperty name="ignorePressure" value="1"/>
    </inkml:brush>
  </inkml:definitions>
  <inkml:trace contextRef="#ctx0" brushRef="#br0">4936 1,'-105'10,"-138"8,-1-3,-3-4,-335 1,428-9,-247 6,-582 40,722-30,3 5,3 3,-296 47,511-67,1 1,1 0,2 1,0 1,2 0,1 1,2 0,1 0,1 1,2 0,2 1,2 0,1 1,1 1,3-1,1 0,-11 16,-6 11,6 0,5 1,5 0,6 1,4 42,7-36,7 0,6 0,7-1,5 1,7-2,51 50,-57-74,3 0,2 0,3-1,4-1,1 1,4-1,2-1,3-1,2-1,3 0,1-1,3-1,108 24,5-8,4-3,4-2,3-2,4-4,351 26,-265-31,3-4,0-3,429-7,-431-10,-1-4,-2-4,-3-4,-1-4,-4-3,-4-5,-4-3,277-54,-386 62,-3-3,-5-2,-3-1,-5-4,155-54,-198 60,-3-1,-4-2,-5 0,-5-2,-4-1,-5 0,76-70,-114 85,-2 0,-3 0,-3-1,-3 0,-3 0,-2 0,-4 0,-3 0,-12-25,9 35,-2-1,-2 1,-1 0,-3 0,0 0,-3 1,-1-1,-1 1,-3 0,0 1,-2 0,-2-1,0 2,-3 0,0 1,-50-13,-6 4,-2 2,-1 1,-3 1,-2 1,0 2,-3 2,-180-11,28 8,-481 0,722 12,-183-2,-1 3,2 3,-1 3,-221 18,392-21,29-4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30:51.41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1011 1,'-21'4,"-29"2,0 0,0-2,-70 1,89-4,-51 2,-120 15,149-11,0 2,1 1,-61 17,105-24,0 0,0 0,1 1,0-1,0 1,0 0,0 0,1 0,1 1,-1-1,1 1,0 0,0 0,1 0,1 0,-1 1,-2 5,0 4,0 0,1 1,1 0,2-1,0 17,2-14,1 0,2 1,1-1,1-1,1 1,11 18,-12-27,0-1,2 1,-1-1,2 0,0 0,0-1,1 1,1-1,0 0,1-1,0 0,0 0,22 9,2-3,1-1,0-1,1-1,0-1,73 10,-55-12,1-2,0-1,87-2,-87-4,-1-1,0-2,-1-2,0-1,-1-1,0-1,-2-3,58-19,-80 23,0-1,-2-1,0 0,-1-1,32-21,-41 22,0 0,-2 0,0-1,-1 0,-1-1,-1 0,15-25,-23 31,0-1,-1 1,0 0,-2-1,1 0,-2 1,0-1,0 1,-3-10,1 13,1 0,-1 0,0 0,-1 0,0 1,-1-1,1 0,-1 1,-1 0,1-1,-1 1,0 0,-1 0,0 1,0-1,-10-4,-1 2,-1-1,0 2,-1 0,0 0,0 1,0 0,-38-3,6 3,-98-1,148 5,-38-1,0 2,0 0,0 2,-45 6,80-7,6-2</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31:20.535"/>
    </inkml:context>
    <inkml:brush xml:id="br0">
      <inkml:brushProperty name="width" value="0.05" units="cm"/>
      <inkml:brushProperty name="height" value="0.05" units="cm"/>
      <inkml:brushProperty name="color" value="#E71224"/>
      <inkml:brushProperty name="ignorePressure" value="1"/>
    </inkml:brush>
  </inkml:definitions>
  <inkml:trace contextRef="#ctx0" brushRef="#br0">591 1,'-12'4,"-17"2,-1 0,1-2,-41 1,52-4,-30 2,-70 15,87-11,0 2,1 1,-36 17,61-24,0 0,1 0,0 1,-1-1,1 1,0 0,1 0,-1 0,1 1,-1-1,1 1,0 0,1 0,-1 0,1 0,0 1,-1 5,-1 4,0 0,2 1,0 0,0-1,1 17,1-14,1 0,0 1,1-1,1-1,1 1,6 18,-7-27,0-1,1 1,0-1,0 0,1 0,0-1,0 1,1-1,-1 0,2-1,-1 0,1 0,12 9,2-3,-1-1,1-1,1-1,0-1,42 10,-32-12,1-2,0-1,50-2,-50-4,-1-1,0-2,0-2,-1-1,1-1,-2-1,0-3,34-19,-47 23,-1-1,1-1,-2 0,1-1,17-21,-23 22,0 0,-1 0,0-1,-1 0,-1-1,0 0,9-25,-13 31,-1-1,0 1,-1 0,0-1,0 0,-1 1,0-1,0 1,-2-10,2 13,-1 0,-1 0,1 0,-1 0,1 1,-1-1,0 0,-1 1,1 0,-1-1,0 1,0 0,0 0,-1 1,1-1,-6-4,-2 2,1-1,-1 2,1 0,-2 0,1 1,0 0,-22-3,3 3,-57-1,86 5,-22-1,1 2,-1 0,0 2,-26 6,47-7,3-2</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31:32.258"/>
    </inkml:context>
    <inkml:brush xml:id="br0">
      <inkml:brushProperty name="width" value="0.05" units="cm"/>
      <inkml:brushProperty name="height" value="0.05" units="cm"/>
      <inkml:brushProperty name="color" value="#E71224"/>
      <inkml:brushProperty name="ignorePressure" value="1"/>
    </inkml:brush>
  </inkml:definitions>
  <inkml:trace contextRef="#ctx0" brushRef="#br0">591 1,'-12'4,"-17"2,-1 0,1-2,-41 1,52-4,-30 2,-70 15,87-11,0 2,1 1,-36 17,61-24,0 0,1 0,0 1,-1-1,1 1,0 0,1 0,-1 0,1 1,-1-1,1 1,0 0,1 0,-1 0,1 0,0 1,-1 5,-1 4,0 0,2 1,0 0,0-1,1 17,1-14,1 0,0 1,1-1,1-1,1 1,6 18,-7-27,0-1,1 1,0-1,0 0,1 0,0-1,0 1,1-1,-1 0,2-1,-1 0,1 0,12 9,2-3,-1-1,1-1,1-1,0-1,42 10,-32-12,1-2,0-1,50-2,-50-4,-1-1,0-2,0-2,-1-1,1-1,-2-1,0-3,34-19,-47 23,-1-1,1-1,-2 0,1-1,17-21,-23 22,0 0,-1 0,0-1,-1 0,-1-1,0 0,9-25,-13 31,-1-1,0 1,-1 0,0-1,0 0,-1 1,0-1,0 1,-2-10,2 13,-1 0,-1 0,1 0,-1 0,1 1,-1-1,0 0,-1 1,1 0,-1-1,0 1,0 0,0 0,-1 1,1-1,-6-4,-2 2,1-1,-1 2,1 0,-2 0,1 1,0 0,-22-3,3 3,-57-1,86 5,-22-1,1 2,-1 0,0 2,-26 6,47-7,3-2</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31:39.549"/>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1841 1,'-39'19,"-51"18,-2-7,0-8,-125 2,160-19,-93 13,-216 79,268-59,2 9,1 7,-110 92,190-132,0 2,1 1,1 1,-1 1,2 1,-1 1,2 1,0 1,0 1,1 0,0 1,2 1,-1 1,2 0,0 1,1 1,-5 30,-1 23,1 0,2 1,3 1,1 0,2 86,3-73,2 0,3 0,2-1,2-1,2 0,20 96,-22-144,1-2,2 0,0-1,2-1,0-1,2-2,0-1,2-1,0-1,1-2,1-1,1-2,40 47,2-15,2-6,1-4,1-6,1-5,132 50,-99-61,0-8,1-8,160-11,-161-21,0-8,-1-7,-1-9,-1-7,-2-8,0-7,-2-8,103-107,-143 123,-2-5,-2-4,-1-3,-1-5,57-110,-74 119,-1-2,-1-2,-2-3,-2-2,-2-2,-1-1,28-137,-43 167,0 0,-1 0,-2-1,0-1,-2 1,-1-1,-1 0,-1 0,-4-48,2 67,0 0,0 1,-2 0,0 0,0 0,-1 2,-1-1,0 1,-1 1,-1 0,0 1,0 1,-1 1,-1 0,1 1,-20-24,-2 8,0 2,-1 3,-1 3,0 2,-1 3,-1 3,-67-20,11 16,-180-2,269 25,-68-3,0 5,0 6,1 6,-83 35,146-42,11-6</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32:13.391"/>
    </inkml:context>
    <inkml:brush xml:id="br0">
      <inkml:brushProperty name="width" value="0.05" units="cm"/>
      <inkml:brushProperty name="height" value="0.05" units="cm"/>
      <inkml:brushProperty name="color" value="#E71224"/>
      <inkml:brushProperty name="ignorePressure" value="1"/>
    </inkml:brush>
  </inkml:definitions>
  <inkml:trace contextRef="#ctx0" brushRef="#br0">763 1,'-16'4,"-21"4,-1-2,0-1,-52 0,66-4,-38 3,-90 17,112-13,0 2,1 2,-46 19,78-28,1 0,1 1,-1 0,0 0,1 0,0 1,0-1,1 1,-1 0,1 1,0-1,0 1,1-1,0 1,0 0,1 0,-3 7,0 5,1-1,0 1,1 0,1 0,1 18,1-15,1 0,1-1,1 1,0 0,2-1,8 21,-9-31,0-1,1 1,0-1,0 1,1-1,1-1,0 1,0-1,0 0,1-1,1 0,-1 0,18 10,0-3,1-2,0 0,1-2,0-1,55 11,-42-13,2-2,-1-1,66-3,-66-5,0-1,-1-2,0-1,0-2,-1-2,-1-1,0-2,43-23,-60 26,0 0,-1-2,-1 0,0-1,23-24,-30 26,0-1,-2 0,0-1,0 0,-1 0,-1-1,11-30,-17 37,0 0,-1-1,0 0,0 1,-1-1,-1 0,0 0,0 1,-2-12,1 16,-1-1,1 0,-1 1,0-1,0 1,-1-1,0 1,0 0,0 0,0 0,-1 0,0 1,0 0,-1-1,1 1,-8-5,-1 1,-1 2,1-1,-2 1,1 1,0 0,-1 1,-28-4,5 3,-74-1,110 6,-27 0,0 0,-1 2,1 1,-34 7,60-8,4-2</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35:41.497"/>
    </inkml:context>
    <inkml:brush xml:id="br0">
      <inkml:brushProperty name="width" value="0.05" units="cm"/>
      <inkml:brushProperty name="height" value="0.05" units="cm"/>
      <inkml:brushProperty name="color" value="#E71224"/>
      <inkml:brushProperty name="ignorePressure" value="1"/>
    </inkml:brush>
  </inkml:definitions>
  <inkml:trace contextRef="#ctx0" brushRef="#br0">925 1,'-19'4,"-27"2,1 0,-2-2,-62 1,81-4,-47 2,-110 15,136-11,1 2,0 1,-55 17,95-24,1 0,0 0,0 1,1-1,-1 1,1 0,0 0,0 0,1 1,0-1,0 1,1 0,0 0,0 0,1 0,0 1,-3 5,0 4,1 0,0 1,2 0,1-1,0 17,2-14,1 0,1 1,2-1,0-1,2 1,10 18,-12-27,1-1,1 1,0-1,1 0,0 0,1-1,0 1,1-1,0 0,1-1,0 0,0 0,21 9,1-3,0-1,1-1,1-1,0-1,66 10,-48-12,-1-2,0-1,80-2,-80-4,0-1,-1-2,-1-2,1-1,-2-1,0-1,-1-3,52-19,-72 23,-1-1,0-1,-2 0,0-1,30-21,-38 22,-1 0,-1 0,-1-1,0 0,-1-1,-1 0,14-25,-22 31,1-1,-1 1,-1 0,0-1,-1 0,-1 1,0-1,0 1,-3-10,2 13,-1 0,1 0,-2 0,1 0,-1 1,0-1,0 0,-1 1,0 0,0-1,-1 1,1 0,-1 0,-1 1,1-1,-10-4,-1 2,0-1,-1 2,0 0,0 0,0 1,-2 0,-33-3,6 3,-91-1,136 5,-35-1,1 2,-1 0,1 2,-42 6,74-7,4-2</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35:22.207"/>
    </inkml:context>
    <inkml:brush xml:id="br0">
      <inkml:brushProperty name="width" value="0.05" units="cm"/>
      <inkml:brushProperty name="height" value="0.05" units="cm"/>
      <inkml:brushProperty name="color" value="#E71224"/>
      <inkml:brushProperty name="ignorePressure" value="1"/>
    </inkml:brush>
  </inkml:definitions>
  <inkml:trace contextRef="#ctx0" brushRef="#br0">935 1,'-20'4,"-26"2,0 0,-1-2,-63 1,81-4,-47 2,-110 15,137-11,0 2,1 1,-57 17,98-24,-1 0,1 0,0 1,1-1,-1 1,1 0,0 0,0 0,1 1,0-1,0 1,0 0,1 0,0 0,1 0,0 1,-2 5,-2 4,2 0,0 1,2 0,1-1,0 17,2-14,1 0,1 1,2-1,1-1,0 1,11 18,-11-27,0-1,1 1,0-1,1 0,0 0,1-1,0 1,1-1,1 0,-1-1,1 0,1 0,20 9,1-3,1-1,0-1,1-1,1-1,66 10,-49-12,-1-2,1-1,81-2,-82-4,0-1,0-2,-1-2,0-1,-1-1,0-1,-2-3,53-19,-72 23,-2-1,0-1,-1 0,-1-1,29-21,-37 22,-1 0,0 0,-2-1,0 0,-1-1,-1 0,14-25,-21 31,0-1,-2 1,1 0,-2-1,1 0,-2 1,0-1,0 1,-3-10,2 13,-1 0,0 0,0 0,0 0,-1 1,0-1,-1 0,1 1,-1 0,-1-1,1 1,-1 0,0 0,0 1,-1-1,-9-4,-1 2,0-1,-1 2,0 0,-1 0,0 1,0 0,-34-3,5 3,-91-1,137 5,-35-1,0 2,0 0,0 2,-42 6,75-7,5-2</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36:14.596"/>
    </inkml:context>
    <inkml:brush xml:id="br0">
      <inkml:brushProperty name="width" value="0.05" units="cm"/>
      <inkml:brushProperty name="height" value="0.05" units="cm"/>
      <inkml:brushProperty name="color" value="#E71224"/>
      <inkml:brushProperty name="ignorePressure" value="1"/>
    </inkml:brush>
  </inkml:definitions>
  <inkml:trace contextRef="#ctx0" brushRef="#br0">927 1,'-20'4,"-26"2,0 0,0-2,-63 1,80-4,-46 2,-109 15,135-11,0 2,1 1,-55 17,96-24,-1 0,1 0,0 1,1-1,-1 1,1 0,0 0,1 0,-1 1,1-1,0 1,1 0,0 0,0 0,1 0,0 1,-3 5,0 4,1 0,0 1,2 0,1-1,0 17,2-14,1 0,1 1,2-1,1-1,0 1,11 18,-12-27,1-1,1 1,0-1,1 0,1 0,-1-1,2 1,-1-1,2 0,-1-1,1 0,1 0,20 9,0-3,2-1,0-1,1-1,0-1,66 10,-49-12,0-2,1-1,79-2,-80-4,0-1,-1-2,0-2,-1-1,0-1,-1-1,-1-3,52-19,-72 23,-1-1,0-1,-2 0,0-1,29-21,-37 22,-1 0,-1 0,0-1,-2 0,0-1,-1 0,14-25,-21 31,-1-1,0 1,-1 0,0-1,-1 0,0 1,-1-1,-1 1,-1-10,0 13,1 0,-1 0,0 0,0 0,-1 1,0-1,-1 0,1 1,-1 0,-1-1,1 1,-1 0,0 0,0 1,-1-1,-9-4,0 2,-2-1,1 2,-1 0,-1 0,1 1,-1 0,-34-3,6 3,-91-1,135 5,-33-1,-1 2,0 0,1 2,-42 6,74-7,4-2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01:08.13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1179 109,'-26'-17,"10"9,0 1,-1 0,0 1,-17-4,-73-12,98 21,-30-5,0 3,0 1,0 2,0 1,-48 9,29 0,0 3,-100 35,-7 24,21-8,137-61,-1 0,1 0,0 1,0 0,-13 10,18-13,1 1,0-1,0 0,0 0,-1 1,1-1,0 1,1-1,-1 1,0-1,0 1,1-1,-1 1,1 0,-1-1,1 1,0 0,-1 0,1-1,0 1,0 0,1 0,-1-1,0 1,0 0,1 0,-1-1,1 1,0-1,-1 1,1 0,0-1,0 1,1 1,2 3,1 0,0-1,0 0,1 1,0-2,0 1,0-1,0 1,0-2,1 1,0-1,0 0,0 0,9 1,14 4,1-2,35 3,-23-4,-26-2,355 45,-261-39,153-7,-17-21,-188 11,-1-2,66-22,-115 30,0-1,-1 0,1-1,-1 0,0-1,0 1,12-11,-18 13,1 0,-1-1,0 1,0 0,0-1,-1 0,1 1,-1-1,1 0,-1 0,0 0,0 0,0 0,0 0,-1 0,1 0,-1 0,0 0,0 0,0 0,0-1,0 1,-1 0,1 0,-3-6,-1-2,-1 0,0 1,-1-1,0 1,-1 0,0 1,-1-1,1 1,-18-14,2 3,0 2,-45-27,41 31,0 0,-1 2,0 2,-1 0,0 2,-1 1,-38-5,14 7,0 2,0 3,-65 7,86-1,35-6</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37:16.53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1138 1,'-25'4,"-30"2,-2 0,1-2,-78 1,98-4,-56 2,-134 15,165-11,1 2,2 1,-69 16,118-23,0 0,0 0,1 1,-1-1,2 1,-1 0,1 0,0 0,0 1,1-1,0 1,1 0,0 0,0 0,1 0,0 1,-2 5,-2 4,1 0,2 1,1-1,1 0,1 17,2-14,1 0,2 1,1-1,2-1,1 0,12 19,-13-27,0-1,1 1,1-1,0 0,1 0,1-1,0 1,1-1,0 0,1-1,0 0,1 0,25 9,1-4,0 0,2-1,1-1,0-1,82 10,-62-12,1-2,0-1,98-2,-98-4,-1-1,-1-2,0-2,0-1,-1-1,0-1,-2-3,63-18,-88 22,-1-1,0-1,-2 0,-1-1,36-21,-46 22,0 0,-1 0,-2 0,0-1,-2-1,0 0,16-25,-25 31,-1-1,0 1,-2 0,0-1,0 0,-1 1,-1-1,-1 2,-2-11,1 13,0 0,0 0,-1 0,0 0,0 1,-1-1,0 0,0 1,-1 0,-1-1,1 1,-1 0,0 0,-1 1,1-1,-13-4,0 2,-1-1,0 2,-1 0,-1 0,1 1,-1 0,-42-3,7 3,-110-1,165 5,-42-1,0 2,0 0,0 2,-50 6,89-7,8-2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37:03.534"/>
    </inkml:context>
    <inkml:brush xml:id="br0">
      <inkml:brushProperty name="width" value="0.05" units="cm"/>
      <inkml:brushProperty name="height" value="0.05" units="cm"/>
      <inkml:brushProperty name="color" value="#E71224"/>
      <inkml:brushProperty name="ignorePressure" value="1"/>
    </inkml:brush>
  </inkml:definitions>
  <inkml:trace contextRef="#ctx0" brushRef="#br0">679 1,'-14'4,"-19"2,-1 0,0-2,-46 1,59-4,-34 2,-80 15,99-11,0 2,1 1,-41 17,71-24,0 0,-1 0,1 1,1-1,-1 1,0 0,1 0,0 0,0 1,0-1,1 1,0 0,0 0,0 0,0 0,1 1,-2 5,-1 4,2 0,-1 1,2 0,0-1,1 17,1-14,1 0,1 1,0-1,1-1,2 1,6 18,-8-27,1-1,0 1,1-1,0 0,0 0,1-1,0 1,0-1,1 0,0-1,1 0,-1 0,16 9,0-3,1-1,0-1,1-1,0-1,49 10,-37-12,0-2,1-1,58-2,-58-4,-1-1,0-2,-1-2,0-1,0-1,-1-1,0-3,37-19,-52 23,-1-1,0-1,-1 0,0-1,20-21,-26 22,-1 0,-1 0,0-1,0 0,-2-1,0 0,11-25,-17 31,1-1,-1 1,0 0,-1-1,0 0,-1 1,0-1,0 1,-2-10,1 13,0 0,-1 0,1 0,-1 0,0 1,0-1,-1 0,1 1,-1 0,0-1,-1 1,1 0,-1 0,0 1,0-1,-7-4,0 2,-1-1,0 2,-1 0,0 0,0 1,0 0,-25-3,4 3,-66-1,99 5,-25-1,0 2,0 0,0 2,-31 6,55-7,3-2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36:56.2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927 1,'-20'4,"-26"2,0 0,0-2,-63 1,80-4,-46 2,-109 15,135-11,0 2,1 1,-55 17,96-24,-1 0,1 0,0 1,1-1,-1 1,1 0,0 0,1 0,-1 1,1-1,0 1,1 0,0 0,0 0,1 0,0 1,-3 5,0 4,1 0,0 1,2 0,1-1,0 17,2-14,1 0,1 1,2-1,1-1,0 1,11 18,-12-27,1-1,1 1,0-1,1 0,1 0,-1-1,2 1,-1-1,2 0,-1-1,1 0,1 0,20 9,0-3,2-1,0-1,1-1,0-1,66 10,-49-12,0-2,1-1,79-2,-80-4,0-1,-1-2,0-2,-1-1,0-1,-1-1,-1-3,52-19,-72 23,-1-1,0-1,-2 0,0-1,29-21,-37 22,-1 0,-1 0,0-1,-2 0,0-1,-1 0,14-25,-21 31,-1-1,0 1,-1 0,0-1,-1 0,0 1,-1-1,-1 1,-1-10,0 13,1 0,-1 0,0 0,0 0,-1 1,0-1,-1 0,1 1,-1 0,-1-1,1 1,-1 0,0 0,0 1,-1-1,-9-4,0 2,-2-1,1 2,-1 0,-1 0,1 1,-1 0,-34-3,6 3,-91-1,135 5,-33-1,-1 2,0 0,1 2,-42 6,74-7,4-2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37:43.239"/>
    </inkml:context>
    <inkml:brush xml:id="br0">
      <inkml:brushProperty name="width" value="0.05" units="cm"/>
      <inkml:brushProperty name="height" value="0.05" units="cm"/>
      <inkml:brushProperty name="color" value="#E71224"/>
      <inkml:brushProperty name="ignorePressure" value="1"/>
    </inkml:brush>
  </inkml:definitions>
  <inkml:trace contextRef="#ctx0" brushRef="#br0">927 1,'-20'4,"-26"2,0 0,0-2,-63 1,80-4,-46 2,-109 15,135-11,0 2,1 1,-55 17,96-24,-1 0,1 0,0 1,1-1,-1 1,1 0,0 0,1 0,-1 1,1-1,0 1,1 0,0 0,0 0,1 0,0 1,-3 5,0 4,1 0,0 1,2 0,1-1,0 17,2-14,1 0,1 1,2-1,1-1,0 1,11 18,-12-27,1-1,1 1,0-1,1 0,1 0,-1-1,2 1,-1-1,2 0,-1-1,1 0,1 0,20 9,0-3,2-1,0-1,1-1,0-1,66 10,-49-12,0-2,1-1,79-2,-80-4,0-1,-1-2,0-2,-1-1,0-1,-1-1,-1-3,52-19,-72 23,-1-1,0-1,-2 0,0-1,29-21,-37 22,-1 0,-1 0,0-1,-2 0,0-1,-1 0,14-25,-21 31,-1-1,0 1,-1 0,0-1,-1 0,0 1,-1-1,-1 1,-1-10,0 13,1 0,-1 0,0 0,0 0,-1 1,0-1,-1 0,1 1,-1 0,-1-1,1 1,-1 0,0 0,0 1,-1-1,-9-4,0 2,-2-1,1 2,-1 0,-1 0,1 1,-1 0,-34-3,6 3,-91-1,135 5,-33-1,-1 2,0 0,1 2,-42 6,74-7,4-2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37:53.860"/>
    </inkml:context>
    <inkml:brush xml:id="br0">
      <inkml:brushProperty name="width" value="0.05" units="cm"/>
      <inkml:brushProperty name="height" value="0.05" units="cm"/>
      <inkml:brushProperty name="color" value="#E71224"/>
      <inkml:brushProperty name="ignorePressure" value="1"/>
    </inkml:brush>
  </inkml:definitions>
  <inkml:trace contextRef="#ctx0" brushRef="#br0">927 1,'-20'4,"-26"2,0 0,0-2,-63 1,80-4,-46 2,-109 15,135-11,0 2,1 1,-55 18,96-25,-1 0,1 0,0 1,1-1,-1 1,1 0,0 0,1 0,-1 1,1-1,0 1,1 0,0 0,0 0,1 0,0 1,-3 5,0 4,1 0,0 1,2 0,1 0,0 16,2-14,1 0,1 1,2-1,1-1,0 1,11 19,-12-28,1-1,1 1,0-1,1 0,1 0,-1-1,2 1,-1-1,2 0,-1-1,1 0,1 0,20 9,0-3,2-1,0 0,1-2,0-1,66 10,-49-12,0-2,1-1,79-2,-80-4,0-1,-1-2,0-2,-1-1,0-1,-1-1,-1-4,52-18,-72 23,-1-1,0-1,-2 0,0-1,29-21,-37 22,-1 0,-1-1,0 0,-2 0,0-1,-1 0,14-25,-21 31,-1-1,0 1,-1 0,0-1,-1 0,0 1,-1-2,-1 2,-1-10,0 13,1 0,-1 0,0 0,0 0,-1 1,0-1,-1 0,1 1,-1 0,-1-1,1 1,-1 0,0 0,0 1,-1-1,-9-4,0 2,-2-1,1 2,-1 0,-1 0,1 1,-1 0,-34-3,6 3,-91-1,135 5,-33-1,-1 2,0 0,1 2,-42 6,74-7,4-2</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37:59.18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1556 1,'-33'4,"-43"2,-1 0,-1-2,-106 1,136-4,-78 2,-184 15,227-11,2 2,1 1,-94 18,162-25,-1 0,1 0,1 1,0-1,0 1,1 0,0 0,0 0,1 1,1-1,0 1,0 0,1 0,1 0,0 0,1 1,-4 5,-2 4,3 0,0 1,3 0,1 0,1 16,3-14,2 0,2 1,2-1,1-1,3 1,16 19,-18-28,0-1,2 1,1-1,0 0,1 0,1-1,1 1,1-1,0 0,2-1,0 0,0 0,35 9,1-3,2-1,0 0,2-2,1-1,111 10,-84-12,1-2,0-1,135-2,-136-4,0-1,0-2,-1-2,-1-1,-2-1,0-1,-2-4,88-18,-122 23,-1-1,-1-1,-2 0,0-1,47-21,-61 22,-2 0,0-1,-3 0,0 0,-3-1,0 0,23-25,-36 31,0-1,-1 1,-2 0,0-1,-1 0,-1 1,-1-2,-1 2,-3-10,2 13,-1 0,0 0,-1 0,0 0,0 1,-2-1,1 0,-1 1,-1 0,0-1,-1 1,0 0,0 0,-1 1,0-1,-16-4,-2 2,0-1,-1 2,-1 0,0 0,-1 1,0 0,-57-3,9 3,-151-1,226 5,-57-1,0 2,0 0,1 2,-71 6,125-7,8-2</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37:58.553"/>
    </inkml:context>
    <inkml:brush xml:id="br0">
      <inkml:brushProperty name="width" value="0.05" units="cm"/>
      <inkml:brushProperty name="height" value="0.05" units="cm"/>
      <inkml:brushProperty name="color" value="#E71224"/>
      <inkml:brushProperty name="ignorePressure" value="1"/>
    </inkml:brush>
  </inkml:definitions>
  <inkml:trace contextRef="#ctx0" brushRef="#br0">587 1,'-12'4,"-17"2,0 0,0-2,-40 1,50-4,-28 2,-70 15,86-11,0 2,1 1,-36 18,62-25,-1 0,1 0,-1 1,1-1,0 1,0 0,0 0,1 0,-1 1,1-1,0 1,0 0,1 0,-1 0,1 0,0 1,-1 5,-1 4,0 0,2 1,0 0,0 0,1 16,1-14,1 0,0 1,1-1,1-1,1 1,6 19,-7-28,0-1,1 1,0-1,0 0,0 0,1-1,1 1,-1-1,1 0,0-1,0 0,1 0,13 9,0-3,0-1,1 0,1-2,-1-1,43 10,-32-12,1-2,-1-1,51-2,-50-4,-1-1,0-2,-1-2,0-1,0-1,0-1,-1-4,32-18,-45 23,0-1,-1-1,0 0,-1-1,18-21,-23 22,0 0,-1-1,0 0,-1 0,-1-1,0 0,9-25,-14 31,1-1,-2 1,1 0,-1-1,0 0,-1 1,0-2,0 2,-2-10,1 13,0 0,0 0,0 0,-1 0,0 1,0-1,0 0,0 1,-1 0,1-1,-1 1,0 0,0 0,-1 1,1-1,-7-4,0 2,0-1,-1 2,1 0,-1 0,0 1,-1 0,-21-3,4 3,-58-1,86 5,-21-1,-1 2,1 0,-1 2,-26 6,47-7,3-2</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39:36.290"/>
    </inkml:context>
    <inkml:brush xml:id="br0">
      <inkml:brushProperty name="width" value="0.05" units="cm"/>
      <inkml:brushProperty name="height" value="0.05" units="cm"/>
      <inkml:brushProperty name="color" value="#E71224"/>
      <inkml:brushProperty name="ignorePressure" value="1"/>
    </inkml:brush>
  </inkml:definitions>
  <inkml:trace contextRef="#ctx0" brushRef="#br0">451 1,'-9'4,"-13"2,-1 0,1-2,-31 1,39-4,-23 2,-53 15,67-11,-1 2,1 1,-28 18,48-25,-1 0,1 0,-1 1,1-1,0 1,0 0,0 0,0 0,1 1,-1-1,1 1,0 0,0 0,0 0,0 0,1 1,-2 5,0 4,1 0,0 1,0 0,1 0,0 16,1-14,1 0,0 1,0-1,2-1,-1 1,6 19,-6-28,1-1,-1 1,2-1,-1 0,0 0,1-1,0 1,0-1,1 0,0-1,0 0,0 0,10 9,0-3,1-1,0 0,0-2,1-1,32 10,-24-12,0-2,0-1,38-2,-38-4,0-1,-1-2,1-2,-1-1,-1-1,1-1,-1-4,25-18,-35 23,0-1,-1-1,0 0,0-1,13-21,-17 22,0 0,-2-1,1 0,-1 0,0-1,-1 0,7-25,-10 31,0-1,-1 1,0 0,0-1,0 0,-1 1,0-2,0 2,-1-10,0 13,0 0,0 0,0 0,0 0,0 1,-1-1,1 0,-1 1,0 0,0-1,0 1,-1 0,1 0,-1 1,1-1,-6-4,1 2,-1-1,0 2,-1 0,1 0,-1 1,1 0,-18-3,4 3,-45-1,67 5,-18-1,1 2,0 0,-1 2,-19 6,35-7,3-2</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39:24.885"/>
    </inkml:context>
    <inkml:brush xml:id="br0">
      <inkml:brushProperty name="width" value="0.05" units="cm"/>
      <inkml:brushProperty name="height" value="0.05" units="cm"/>
      <inkml:brushProperty name="color" value="#E71224"/>
      <inkml:brushProperty name="ignorePressure" value="1"/>
    </inkml:brush>
  </inkml:definitions>
  <inkml:trace contextRef="#ctx0" brushRef="#br0">451 1,'-9'4,"-13"2,-1 0,1-2,-31 1,39-4,-23 2,-53 15,67-11,-1 2,1 1,-28 18,48-25,-1 0,1 0,-1 1,1-1,0 1,0 0,0 0,0 0,1 1,-1-1,1 1,0 0,0 0,0 0,0 0,1 1,-2 5,0 4,1 0,0 1,0 0,1 0,0 16,1-14,1 0,0 1,0-1,2-1,-1 1,6 19,-6-28,1-1,-1 1,2-1,-1 0,0 0,1-1,0 1,0-1,1 0,0-1,0 0,0 0,10 9,0-3,1-1,0 0,0-2,1-1,32 10,-24-12,0-2,0-1,38-2,-38-4,0-1,-1-2,1-2,-1-1,-1-1,1-1,-1-4,25-18,-35 23,0-1,-1-1,0 0,0-1,13-21,-17 22,0 0,-2-1,1 0,-1 0,0-1,-1 0,7-25,-10 31,0-1,-1 1,0 0,0-1,0 0,-1 1,0-2,0 2,-1-10,0 13,0 0,0 0,0 0,0 0,0 1,-1-1,1 0,-1 1,0 0,0-1,0 1,-1 0,1 0,-1 1,1-1,-6-4,1 2,-1-1,0 2,-1 0,1 0,-1 1,1 0,-18-3,4 3,-45-1,67 5,-18-1,1 2,0 0,-1 2,-19 6,35-7,3-2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45:07.9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432 1,'-9'4,"-12"2,-1 0,1-2,-30 1,38-4,-22 2,-51 15,63-11,0 2,1 1,-26 18,44-25,1 0,0 0,0 1,-1-1,1 1,1 0,-1 0,0 0,1 1,-1-1,1 1,0 0,0 0,0 0,1 0,-1 1,0 5,-1 4,0 0,1 1,1 0,0 0,0 16,1-14,1 0,0 1,0-1,1-1,1 1,4 19,-5-28,1-1,-1 1,1-1,1 0,-1 0,1-1,-1 1,2-1,-1 0,0-1,1 0,0 0,9 9,1-3,0-1,1 0,-1-2,1-1,31 10,-23-12,0-2,-1-1,39-2,-39-4,1-1,-1-2,1-2,-1-1,-1-1,1-1,-1-4,24-18,-34 23,1-1,-2-1,1 0,-1-1,14-21,-18 22,0 0,0-1,-1 0,0 0,0-1,-1 0,6-25,-9 31,0-1,-1 1,0 0,0-1,-1 0,1 1,-1-2,-1 2,0-10,1 13,-1 0,0 0,0 0,0 0,0 1,-1-1,1 0,-1 1,0 0,0-1,0 1,0 0,-1 0,1 1,-1-1,-4-4,0 2,-1-1,1 2,-1 0,0 0,-1 1,1 0,-16-3,2 3,-41-1,62 5,-16-1,1 2,-1 0,1 2,-20 6,34-7,3-2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01:01.3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794 158,'-1'-2,"0"0,-1 1,1-1,0 0,-1 1,1-1,-1 1,1 0,-1-1,0 1,1 0,-1 0,0 0,0 0,0 0,-2 0,-1-2,-19-8,-1 0,0 2,0 0,-1 2,0 0,0 2,0 1,-1 2,1 0,-1 1,0 2,-52 8,44-3,0 1,0 1,-45 19,69-24,1 2,1-1,-1 1,1 1,0 0,0 0,0 1,1 0,0 0,0 1,1 0,0 0,1 1,-1 0,-7 14,13-19,0 0,0 0,0 0,0 0,1 0,-1 0,1 1,0-1,0 0,1 0,-1 0,1 0,0 0,0 0,0 0,1 0,-1 0,1-1,0 1,0 0,0-1,1 1,-1-1,7 6,2 3,1-1,0 0,1-1,27 17,-1-7,0-1,1-1,1-3,1-1,0-3,78 12,-87-18,1-3,-1 0,1-2,-1-2,1-1,-1-1,0-2,0-1,-1-2,0-1,44-21,-61 24,0-2,-1 0,-1 0,1-2,14-14,-20 18,-1-1,0 0,0-1,-1 1,0-1,-1-1,0 1,0-1,4-13,-7 15,0 0,-1-1,0 1,-1 0,0 0,0 0,-1-1,0 1,0 0,-1 0,0 0,0 0,-1 0,0 1,-1-1,-6-11,3 8,0 0,-1 0,-1 1,0 0,0 0,0 1,-2 0,1 1,-18-11,14 12,-1 0,0 0,0 2,-1 0,0 0,0 2,0 0,0 1,0 0,0 1,-20 2,4 2,0 1,-1 1,1 2,-48 17,53-12,29-12</inkml:trace>
  <inkml:trace contextRef="#ctx0" brushRef="#br0" timeOffset="1144.56">748 593,'-20'-5,"-12"1,0 0,-1 3,1 0,0 2,-1 1,1 2,-57 14,32-1,1 2,1 2,-73 39,117-54,0 0,0 1,1 0,0 1,0 0,1 0,-11 14,17-19,1 0,-1 0,1 1,0-1,0 1,0 0,1-1,-1 1,1 0,0 0,0 0,0 0,1 0,-1 0,1 0,0 0,0 0,0 0,1 1,-1-1,1 0,0 0,1-1,-1 1,4 7,1-1,0-1,1 0,-1 0,2-1,0 0,0 0,0-1,1 0,0 0,0-1,0 0,19 7,-3-2,1-1,0-1,55 10,-45-14,0-2,1-1,-1-2,1-1,-1-2,1-2,-1-1,-1-2,1-1,-1-2,-1-2,58-28,-63 24,0-1,-1-1,32-28,-48 36,0 0,-1 0,-1-1,0-1,0 0,-1 0,-1-1,0 0,6-17,-12 26,0-1,0 0,-1 0,0-1,0 1,0 0,-1 0,0 0,0 0,-1-1,0 1,0 0,0 0,0 0,-1 0,0 0,-1 0,1 1,-1-1,0 1,-5-6,3 4,-1 0,-1 0,1 1,-1 0,0 0,0 1,-1 0,0 0,0 1,0 0,0 0,-1 1,1 0,-10-1,-6 0,0 1,0 1,0 1,0 2,0 0,0 1,1 2,-1 0,1 2,-1 0,-22 11,26-5,22-12</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20T13:51:53.294"/>
    </inkml:context>
    <inkml:brush xml:id="br0">
      <inkml:brushProperty name="width" value="0.05" units="cm"/>
      <inkml:brushProperty name="height" value="0.05" units="cm"/>
      <inkml:brushProperty name="color" value="#E71224"/>
      <inkml:brushProperty name="ignorePressure" value="1"/>
    </inkml:brush>
  </inkml:definitions>
  <inkml:trace contextRef="#ctx0" brushRef="#br0">3607 1,'-76'6,"-99"2,-9 1,8-3,-251 1,319-5,-185 2,-427 22,528-16,-1 3,9 2,-217 24,367-35,9 0,0 1,0 0,-8 0,8 0,8 1,-8 0,0 0,8 1,-8-1,8 1,0 0,1 0,-1 1,8-1,-7 2,-1 7,-8 5,0 1,8 1,9 0,-1-1,1 24,8-20,8 0,1 2,-1-2,9-2,8 2,33 26,-41-39,8-1,-8 1,8-2,9 1,-9-1,8 0,-8 0,17-1,-8 0,-1-1,9 0,0-1,75 14,8-5,1-1,8-1,-9-2,9-2,259 15,-192-17,0-3,-9-2,327-2,-327-7,9 0,-9-4,9-3,-8-1,-9-1,8-2,-8-4,201-28,-285 34,9-2,-17-2,9 1,-9-2,117-30,-151 32,1-1,-1 1,-7-2,-1 0,0-1,-8 0,50-36,-75 44,-1-1,-7 1,-1 1,0-2,-8 0,9 1,-9-1,-9 2,1-15,8 18,-8 1,-1 0,1 0,0 0,-1 1,-7-1,7-1,-8 3,1-1,-1-1,0 1,1 0,-10 0,10 2,-9-2,-34-6,0 4,-7-2,7 2,-8 1,0 0,-8 1,8 0,-134-4,17 5,-343-3,519 8,-135-1,10 2,-10 1,9 2,-167 9,285-10,24-3</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20T13:52:23.527"/>
    </inkml:context>
    <inkml:brush xml:id="br0">
      <inkml:brushProperty name="width" value="0.05" units="cm"/>
      <inkml:brushProperty name="height" value="0.05" units="cm"/>
      <inkml:brushProperty name="color" value="#E71224"/>
      <inkml:brushProperty name="ignorePressure" value="1"/>
    </inkml:brush>
  </inkml:definitions>
  <inkml:trace contextRef="#ctx0" brushRef="#br0">3607 1,'-76'6,"-99"2,-9 1,8-3,-251 1,319-5,-185 2,-427 22,528-16,-1 3,9 2,-217 24,367-35,9 0,0 1,0 0,-8 0,8 1,8-1,-8 1,0 0,8 1,-8-1,8 1,0 0,1 1,-1-1,8 0,-7 2,-1 7,-8 5,0 1,8 1,9 0,-1-1,1 24,8-20,8 0,1 2,-1-2,9-1,8 1,33 26,-41-39,8-2,-8 2,8-1,9-1,-9 1,8-2,-8 2,17-2,-8 0,-1-1,9-1,0 1,75 13,8-5,1-1,8-2,-9-1,9-1,259 14,-192-17,0-3,-9-2,327-3,-327-5,9-2,-9-2,9-4,-8-1,-9-2,8 0,-8-6,201-26,-285 32,9-1,-17-1,9-1,-9 0,117-31,-151 31,1 1,-1-1,-7 0,-1-1,0-1,-8-1,50-35,-75 44,-1-1,-7 2,-1-1,0-1,-8 0,9 2,-9-2,-9 1,1-14,8 19,-8-1,-1 1,1 0,0 0,-1 1,-7-1,7-1,-8 3,1-1,-1-1,0 1,1 0,-10 0,10 2,-9-2,-34-5,0 2,-7-1,7 3,-8-1,0 1,-8 1,8 1,-134-6,17 6,-343-3,519 8,-135-1,10 2,-10 1,9 2,-167 9,285-10,24-3</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20T13:52:37.9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3607 1,'-76'6,"-99"2,-9 1,8-3,-251 1,319-5,-185 2,-427 22,528-16,-1 3,9 2,-217 24,367-35,9 0,0 1,0 1,-8-2,8 2,8 0,-8-1,0 1,8 1,-8-1,8 1,0 1,1-1,-1 0,8 0,-7 2,-1 7,-8 6,0-1,8 3,9-1,-1-2,1 26,8-21,8 0,1 1,-1-1,9-1,8 1,33 26,-41-39,8-1,-8 1,8-2,9 1,-9 0,8-2,-8 1,17-1,-8 1,-1-3,9 1,0 0,75 12,8-3,1-2,8-2,-9-1,9-1,259 14,-192-17,0-4,-9 0,327-4,-327-5,9-2,-9-3,9-2,-8-2,-9-2,8-1,-8-4,201-28,-285 34,9-2,-17-2,9 1,-9-2,117-30,-151 32,1-1,-1 1,-7-2,-1 0,0-1,-8 0,50-37,-75 46,-1-2,-7 1,-1 0,0-1,-8 0,9 2,-9-2,-9 1,1-14,8 19,-8 0,-1-1,1 1,0 0,-1 1,-7-1,7 0,-8 1,1 0,-1-1,0 1,1 0,-10 1,10 0,-9-1,-34-5,0 2,-7-1,7 3,-8-1,0 1,-8 1,8 1,-134-5,17 4,-343-1,519 7,-135-2,10 4,-10-1,9 3,-167 9,285-10,24-3</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20T00:09:33.54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1480 1,'-32'5,"-40"3,-2-1,0-1,-100-1,128-3,-74 2,-175 19,217-14,1 3,0 0,-88 23,153-31,0 0,1 0,0 0,1 0,-1 1,1 0,1 1,0-1,1 1,-1 0,2 0,0 0,0 0,1 1,1-1,0 1,-4 7,-1 6,2 0,1-1,1 1,3 1,0 19,3-17,2 1,2-1,1 0,2 0,3-1,14 24,-16-35,0 0,1 0,1-1,1 0,1 0,0 0,1 0,1-1,1-1,0 1,1-1,1-1,32 12,2-3,1-2,1-2,1 0,1-2,105 12,-79-14,1-2,0-2,128-3,-129-5,0-2,-1-1,0-3,-1-1,-1-2,-2-2,0-2,82-25,-115 29,-1-1,-1-1,-2-1,-1-1,47-26,-60 28,-1 0,-1-1,-1-1,-2 1,-1-2,-2 0,23-32,-34 40,0-1,-2 0,0 1,-2-1,0 0,-1 0,-1 0,0 0,-5-12,3 17,0 0,-1-1,-1 1,0 0,0 0,-1 0,0 0,-1 0,0 1,-1-1,0 1,-1 0,0 0,-1 0,1 1,-16-7,-1 3,-1 0,-1 1,0 1,-1 0,0 0,-1 2,-53-5,7 3,-143 0,216 6,-55-1,0 2,0 1,0 1,-66 9,118-11,8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01:49.115"/>
    </inkml:context>
    <inkml:brush xml:id="br0">
      <inkml:brushProperty name="width" value="0.05" units="cm"/>
      <inkml:brushProperty name="height" value="0.05" units="cm"/>
      <inkml:brushProperty name="color" value="#E71224"/>
      <inkml:brushProperty name="ignorePressure" value="1"/>
    </inkml:brush>
  </inkml:definitions>
  <inkml:trace contextRef="#ctx0" brushRef="#br0">817 70,'0'0,"-24"0,9-2,0-1,1 0,-1-1,0-1,-20-9,18 7,0 0,-1 1,-21-3,7 4,0 2,0 2,0 1,-56 7,71-3,0 0,1 1,0 0,0 2,0 0,-21 13,-83 63,106-72,0 0,1 0,-21 26,28-30,1 1,0 0,1-1,0 1,0 1,1-1,0 1,0-1,-2 12,3-8,1 0,0-1,0 1,1 0,1-1,0 1,1 0,0-1,0 0,1 1,1-1,0 0,8 15,-3-11,0-1,0 0,1-1,1 0,1-1,-1 0,2 0,24 17,-13-13,1 0,0-2,1-1,0 0,1-2,1-2,30 8,-37-13,0 0,0-2,1 0,-1-1,0-2,1 0,-1-1,1-1,-1-1,25-8,-27 5,-1-1,-1 0,1-1,-1-1,-1-1,0 0,0-1,-1-1,-1-1,17-19,-14 13,-2 0,0-1,-1-1,-1 0,-2-1,0 0,12-38,-19 46,0-1,0 1,-2-1,0 0,-1 0,0 0,-1 0,-1 1,-5-29,4 36,0 0,-1 0,0 0,0 0,-1 0,0 0,0 1,-1 0,0-1,0 2,-1-1,0 1,0 0,0 0,-1 1,0-1,0 1,0 1,-14-7,5 5,-1 0,0 1,0 1,-1 0,1 1,-1 1,1 1,-1 1,-31 2,34 2,16-3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01:36.271"/>
    </inkml:context>
    <inkml:brush xml:id="br0">
      <inkml:brushProperty name="width" value="0.05" units="cm"/>
      <inkml:brushProperty name="height" value="0.05" units="cm"/>
      <inkml:brushProperty name="color" value="#E71224"/>
      <inkml:brushProperty name="ignorePressure" value="1"/>
    </inkml:brush>
  </inkml:definitions>
  <inkml:trace contextRef="#ctx0" brushRef="#br0">561 0,'-22'0,"0"2,0 0,1 1,-1 1,1 1,0 1,0 1,-26 12,-36 13,54-22,1 2,0 0,-29 18,49-23,0-1,1 1,-1 0,1 0,1 1,0 0,0 0,-8 16,6-9,0 1,1 0,1 1,-5 19,8-22,2 0,-1 0,2 0,-1 0,2 0,0 0,1 0,0 0,1 0,1 0,0-1,1 0,0 0,13 22,-13-28,1 0,-1 0,2 0,-1-1,1 0,0 0,0-1,0 0,1 0,0-1,0 0,0 0,1-1,-1 0,10 2,5 1,0-2,1-1,-1 0,36-2,-29-1,-1-3,0 0,48-12,-62 11,0-1,-1 0,0-1,0 0,0-1,0-1,-1 0,21-18,-28 20,0-1,-1 0,0-1,0 1,-1-1,0 1,0-2,0 1,-1 0,-1 0,1-1,-1 0,-1 1,0-1,0 0,-1-9,0-5,-1-1,-1 1,-1 0,-11-43,11 55,-1 0,-1 0,0 0,0 1,-1-1,0 1,-1 0,0 1,0 0,-1 0,0 1,-1 0,-17-13,14 13,-1 0,1 1,-1 1,-1 0,1 1,-1 0,0 1,0 0,0 2,-28-3,37 6,6-1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02:31.296"/>
    </inkml:context>
    <inkml:brush xml:id="br0">
      <inkml:brushProperty name="width" value="0.05" units="cm"/>
      <inkml:brushProperty name="height" value="0.05" units="cm"/>
      <inkml:brushProperty name="color" value="#E71224"/>
      <inkml:brushProperty name="ignorePressure" value="1"/>
    </inkml:brush>
  </inkml:definitions>
  <inkml:trace contextRef="#ctx0" brushRef="#br0">441 1,'0'0,"0"0,-9 7,-243 210,243-208,-32 33,25-24,-23 19,35-33,0 0,-1-1,0 0,1 0,-1 0,-1-1,1 1,0-1,0-1,-10 3,15-4,-1 0,1 0,-1 0,1 1,-1-1,1 0,-1 0,1 0,-1 0,1-1,-1 1,1 0,-1 0,1 0,-1 0,1 0,-1-1,1 1,-1 0,1 0,-1-1,1 1,0-1</inkml:trace>
  <inkml:trace contextRef="#ctx0" brushRef="#br0" timeOffset="401.12">13 5,'2'1,"0"1,0 0,-1-1,1 1,0 0,-1 0,1 0,-1 0,2 3,0 0,97 146,-70-100,3-1,57 65,-86-112,-5-4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9T22:02:05.6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1,'9'18,"34"68,-26-49,1-1,31 44,-19-42,13 19,-44-57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35B3856BF196F4F861852897F24E661" ma:contentTypeVersion="7" ma:contentTypeDescription="Create a new document." ma:contentTypeScope="" ma:versionID="56f6b7e18fc5e0c8b2375e2a18662979">
  <xsd:schema xmlns:xsd="http://www.w3.org/2001/XMLSchema" xmlns:xs="http://www.w3.org/2001/XMLSchema" xmlns:p="http://schemas.microsoft.com/office/2006/metadata/properties" xmlns:ns2="f9a6cd27-e1fb-4684-9fa2-99bbbdb5e4a0" xmlns:ns3="74c3c8f0-eadb-4a2e-b68a-fe2d49c6cde7" targetNamespace="http://schemas.microsoft.com/office/2006/metadata/properties" ma:root="true" ma:fieldsID="ea738591eb8b7aa0af191eef766bfb2c" ns2:_="" ns3:_="">
    <xsd:import namespace="f9a6cd27-e1fb-4684-9fa2-99bbbdb5e4a0"/>
    <xsd:import namespace="74c3c8f0-eadb-4a2e-b68a-fe2d49c6cde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LengthInSecond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a6cd27-e1fb-4684-9fa2-99bbbdb5e4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c3c8f0-eadb-4a2e-b68a-fe2d49c6cde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DC3366-5628-453B-A399-A20549FF24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a6cd27-e1fb-4684-9fa2-99bbbdb5e4a0"/>
    <ds:schemaRef ds:uri="74c3c8f0-eadb-4a2e-b68a-fe2d49c6cd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883CB55-E55B-4647-9058-209D5D0D599D}">
  <ds:schemaRefs>
    <ds:schemaRef ds:uri="http://schemas.microsoft.com/sharepoint/v3/contenttype/forms"/>
  </ds:schemaRefs>
</ds:datastoreItem>
</file>

<file path=customXml/itemProps3.xml><?xml version="1.0" encoding="utf-8"?>
<ds:datastoreItem xmlns:ds="http://schemas.openxmlformats.org/officeDocument/2006/customXml" ds:itemID="{FB5165D2-3503-4387-AB2D-08501F860E01}">
  <ds:schemaRefs>
    <ds:schemaRef ds:uri="http://www.w3.org/XML/1998/namespace"/>
    <ds:schemaRef ds:uri="http://schemas.microsoft.com/office/2006/metadata/properties"/>
    <ds:schemaRef ds:uri="http://schemas.microsoft.com/office/2006/documentManagement/types"/>
    <ds:schemaRef ds:uri="74c3c8f0-eadb-4a2e-b68a-fe2d49c6cde7"/>
    <ds:schemaRef ds:uri="http://purl.org/dc/dcmitype/"/>
    <ds:schemaRef ds:uri="http://purl.org/dc/elements/1.1/"/>
    <ds:schemaRef ds:uri="http://schemas.microsoft.com/office/infopath/2007/PartnerControls"/>
    <ds:schemaRef ds:uri="http://schemas.openxmlformats.org/package/2006/metadata/core-properties"/>
    <ds:schemaRef ds:uri="f9a6cd27-e1fb-4684-9fa2-99bbbdb5e4a0"/>
    <ds:schemaRef ds:uri="http://purl.org/dc/terms/"/>
  </ds:schemaRefs>
</ds:datastoreItem>
</file>

<file path=customXml/itemProps4.xml><?xml version="1.0" encoding="utf-8"?>
<ds:datastoreItem xmlns:ds="http://schemas.openxmlformats.org/officeDocument/2006/customXml" ds:itemID="{0C7BACCE-F1C7-4BFB-966C-FF48077E7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7030</Words>
  <Characters>40071</Characters>
  <Application>Microsoft Office Word</Application>
  <DocSecurity>0</DocSecurity>
  <Lines>333</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Keller, Tobias</dc:creator>
  <cp:keywords/>
  <dc:description/>
  <cp:lastModifiedBy>Keller, Tobias</cp:lastModifiedBy>
  <cp:revision>2</cp:revision>
  <cp:lastPrinted>2022-11-18T12:27:00Z</cp:lastPrinted>
  <dcterms:created xsi:type="dcterms:W3CDTF">2023-10-13T13:44:00Z</dcterms:created>
  <dcterms:modified xsi:type="dcterms:W3CDTF">2023-10-13T13:44:00Z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0x010100235B3856BF196F4F861852897F24E661</vt:lpwstr>
  </property>
</Properties>
</file>